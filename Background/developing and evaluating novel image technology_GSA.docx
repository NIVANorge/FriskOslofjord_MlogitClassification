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B715" w14:textId="46DCB600" w:rsidR="00AE04E3" w:rsidRDefault="00D65EA2" w:rsidP="00AE04E3">
      <w:pPr>
        <w:rPr>
          <w:rFonts w:ascii="SF Pro" w:hAnsi="SF Pro"/>
          <w:sz w:val="32"/>
          <w:szCs w:val="36"/>
        </w:rPr>
      </w:pPr>
      <w:r w:rsidRPr="00AE04E3">
        <w:rPr>
          <w:noProof/>
        </w:rPr>
        <w:drawing>
          <wp:anchor distT="0" distB="0" distL="114300" distR="114300" simplePos="0" relativeHeight="251642368" behindDoc="1" locked="0" layoutInCell="1" allowOverlap="1" wp14:anchorId="61FB7C24" wp14:editId="7E62DB7A">
            <wp:simplePos x="0" y="0"/>
            <wp:positionH relativeFrom="margin">
              <wp:align>center</wp:align>
            </wp:positionH>
            <wp:positionV relativeFrom="paragraph">
              <wp:posOffset>8136255</wp:posOffset>
            </wp:positionV>
            <wp:extent cx="1615440" cy="723900"/>
            <wp:effectExtent l="0" t="0" r="3810" b="0"/>
            <wp:wrapTight wrapText="bothSides">
              <wp:wrapPolygon edited="0">
                <wp:start x="0" y="0"/>
                <wp:lineTo x="0" y="21032"/>
                <wp:lineTo x="21396" y="21032"/>
                <wp:lineTo x="2139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778"/>
                    <a:stretch/>
                  </pic:blipFill>
                  <pic:spPr bwMode="auto">
                    <a:xfrm>
                      <a:off x="0" y="0"/>
                      <a:ext cx="1615440"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D122C">
        <w:rPr>
          <w:noProof/>
        </w:rPr>
        <w:drawing>
          <wp:anchor distT="0" distB="0" distL="114300" distR="114300" simplePos="0" relativeHeight="251641344" behindDoc="1" locked="0" layoutInCell="1" allowOverlap="1" wp14:anchorId="0816A59C" wp14:editId="318ADAD2">
            <wp:simplePos x="0" y="0"/>
            <wp:positionH relativeFrom="margin">
              <wp:align>right</wp:align>
            </wp:positionH>
            <wp:positionV relativeFrom="paragraph">
              <wp:posOffset>8231505</wp:posOffset>
            </wp:positionV>
            <wp:extent cx="1828649" cy="627836"/>
            <wp:effectExtent l="0" t="0" r="635" b="1270"/>
            <wp:wrapTight wrapText="bothSides">
              <wp:wrapPolygon edited="0">
                <wp:start x="7428" y="0"/>
                <wp:lineTo x="2701" y="1312"/>
                <wp:lineTo x="0" y="5247"/>
                <wp:lineTo x="0" y="17709"/>
                <wp:lineTo x="3376" y="19676"/>
                <wp:lineTo x="14405" y="20988"/>
                <wp:lineTo x="15981" y="20988"/>
                <wp:lineTo x="19582" y="19676"/>
                <wp:lineTo x="21382" y="17053"/>
                <wp:lineTo x="21157" y="9182"/>
                <wp:lineTo x="12604" y="1968"/>
                <wp:lineTo x="8553" y="0"/>
                <wp:lineTo x="7428"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isk oslofjord.png"/>
                    <pic:cNvPicPr/>
                  </pic:nvPicPr>
                  <pic:blipFill>
                    <a:blip r:embed="rId12">
                      <a:extLst>
                        <a:ext uri="{28A0092B-C50C-407E-A947-70E740481C1C}">
                          <a14:useLocalDpi xmlns:a14="http://schemas.microsoft.com/office/drawing/2010/main" val="0"/>
                        </a:ext>
                      </a:extLst>
                    </a:blip>
                    <a:stretch>
                      <a:fillRect/>
                    </a:stretch>
                  </pic:blipFill>
                  <pic:spPr>
                    <a:xfrm>
                      <a:off x="0" y="0"/>
                      <a:ext cx="1828649" cy="627836"/>
                    </a:xfrm>
                    <a:prstGeom prst="rect">
                      <a:avLst/>
                    </a:prstGeom>
                  </pic:spPr>
                </pic:pic>
              </a:graphicData>
            </a:graphic>
          </wp:anchor>
        </w:drawing>
      </w:r>
      <w:r w:rsidR="008D122C">
        <w:rPr>
          <w:noProof/>
        </w:rPr>
        <mc:AlternateContent>
          <mc:Choice Requires="wpg">
            <w:drawing>
              <wp:anchor distT="0" distB="0" distL="114300" distR="114300" simplePos="0" relativeHeight="251645440" behindDoc="0" locked="0" layoutInCell="1" allowOverlap="1" wp14:anchorId="612B7419" wp14:editId="36F97BBD">
                <wp:simplePos x="0" y="0"/>
                <wp:positionH relativeFrom="margin">
                  <wp:align>left</wp:align>
                </wp:positionH>
                <wp:positionV relativeFrom="paragraph">
                  <wp:posOffset>7520940</wp:posOffset>
                </wp:positionV>
                <wp:extent cx="1583055" cy="1333500"/>
                <wp:effectExtent l="0" t="0" r="0" b="0"/>
                <wp:wrapNone/>
                <wp:docPr id="8" name="Group 8"/>
                <wp:cNvGraphicFramePr/>
                <a:graphic xmlns:a="http://schemas.openxmlformats.org/drawingml/2006/main">
                  <a:graphicData uri="http://schemas.microsoft.com/office/word/2010/wordprocessingGroup">
                    <wpg:wgp>
                      <wpg:cNvGrpSpPr/>
                      <wpg:grpSpPr>
                        <a:xfrm>
                          <a:off x="0" y="0"/>
                          <a:ext cx="1583055" cy="1333500"/>
                          <a:chOff x="0" y="0"/>
                          <a:chExt cx="1583055" cy="1333500"/>
                        </a:xfrm>
                      </wpg:grpSpPr>
                      <pic:pic xmlns:pic="http://schemas.openxmlformats.org/drawingml/2006/picture">
                        <pic:nvPicPr>
                          <pic:cNvPr id="193" name="Picture 193" descr="Image result for university of plymouth logo"/>
                          <pic:cNvPicPr>
                            <a:picLocks noChangeAspect="1"/>
                          </pic:cNvPicPr>
                        </pic:nvPicPr>
                        <pic:blipFill rotWithShape="1">
                          <a:blip r:embed="rId13" cstate="print">
                            <a:extLst>
                              <a:ext uri="{28A0092B-C50C-407E-A947-70E740481C1C}">
                                <a14:useLocalDpi xmlns:a14="http://schemas.microsoft.com/office/drawing/2010/main" val="0"/>
                              </a:ext>
                            </a:extLst>
                          </a:blip>
                          <a:srcRect l="20828"/>
                          <a:stretch/>
                        </pic:blipFill>
                        <pic:spPr bwMode="auto">
                          <a:xfrm>
                            <a:off x="0" y="0"/>
                            <a:ext cx="1583055" cy="4927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487680" y="601980"/>
                            <a:ext cx="615950" cy="731520"/>
                          </a:xfrm>
                          <a:prstGeom prst="rect">
                            <a:avLst/>
                          </a:prstGeom>
                          <a:noFill/>
                        </pic:spPr>
                      </pic:pic>
                    </wpg:wgp>
                  </a:graphicData>
                </a:graphic>
              </wp:anchor>
            </w:drawing>
          </mc:Choice>
          <mc:Fallback>
            <w:pict>
              <v:group w14:anchorId="5D4EB889" id="Group 8" o:spid="_x0000_s1026" style="position:absolute;margin-left:0;margin-top:592.2pt;width:124.65pt;height:105pt;z-index:251645440;mso-position-horizontal:left;mso-position-horizontal-relative:margin" coordsize="15830,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Image result for university of plymouth logo" style="position:absolute;width:15830;height:4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">
                  <v:imagedata r:id="rId15" o:title="Image result for university of plymouth logo" cropleft="13650f"/>
                </v:shape>
                <v:shape id="Picture 5" o:spid="_x0000_s1028" type="#_x0000_t75" style="position:absolute;left:4876;top:6019;width:6160;height: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">
                  <v:imagedata r:id="rId16" o:title=""/>
                </v:shape>
                <w10:wrap anchorx="margin"/>
              </v:group>
            </w:pict>
          </mc:Fallback>
        </mc:AlternateContent>
      </w:r>
      <w:r w:rsidR="00B2312C">
        <w:rPr>
          <w:noProof/>
        </w:rPr>
        <mc:AlternateContent>
          <mc:Choice Requires="wps">
            <w:drawing>
              <wp:anchor distT="0" distB="0" distL="114300" distR="114300" simplePos="0" relativeHeight="251643392" behindDoc="0" locked="0" layoutInCell="1" allowOverlap="1" wp14:anchorId="6AADEBF6" wp14:editId="1C0CC626">
                <wp:simplePos x="0" y="0"/>
                <wp:positionH relativeFrom="margin">
                  <wp:align>right</wp:align>
                </wp:positionH>
                <wp:positionV relativeFrom="paragraph">
                  <wp:posOffset>1325880</wp:posOffset>
                </wp:positionV>
                <wp:extent cx="5722620" cy="863402"/>
                <wp:effectExtent l="0" t="0" r="0" b="0"/>
                <wp:wrapNone/>
                <wp:docPr id="6" name="Text Box 6"/>
                <wp:cNvGraphicFramePr/>
                <a:graphic xmlns:a="http://schemas.openxmlformats.org/drawingml/2006/main">
                  <a:graphicData uri="http://schemas.microsoft.com/office/word/2010/wordprocessingShape">
                    <wps:wsp>
                      <wps:cNvSpPr txBox="1"/>
                      <wps:spPr>
                        <a:xfrm>
                          <a:off x="0" y="0"/>
                          <a:ext cx="5722620" cy="863402"/>
                        </a:xfrm>
                        <a:prstGeom prst="rect">
                          <a:avLst/>
                        </a:prstGeom>
                        <a:solidFill>
                          <a:sysClr val="window" lastClr="FFFFFF"/>
                        </a:solidFill>
                        <a:ln w="6350">
                          <a:noFill/>
                        </a:ln>
                      </wps:spPr>
                      <wps:txbx>
                        <w:txbxContent>
                          <w:p w14:paraId="58D929F8" w14:textId="3BD0DCFC" w:rsidR="00D426BD" w:rsidRDefault="00D426BD" w:rsidP="00AE04E3">
                            <w:pPr>
                              <w:jc w:val="center"/>
                              <w:rPr>
                                <w:rFonts w:ascii="SF Pro Text" w:hAnsi="SF Pro Text" w:cstheme="majorHAnsi"/>
                                <w:sz w:val="24"/>
                                <w:szCs w:val="24"/>
                              </w:rPr>
                            </w:pPr>
                            <w:r>
                              <w:rPr>
                                <w:rFonts w:ascii="SF Pro Text" w:hAnsi="SF Pro Text" w:cstheme="majorHAnsi"/>
                                <w:sz w:val="24"/>
                                <w:szCs w:val="24"/>
                              </w:rPr>
                              <w:t>Henry Simmons</w:t>
                            </w:r>
                          </w:p>
                          <w:p w14:paraId="56BA86D6" w14:textId="0FD1E590" w:rsidR="00475B38" w:rsidRDefault="00475B38" w:rsidP="00AE04E3">
                            <w:pPr>
                              <w:jc w:val="center"/>
                              <w:rPr>
                                <w:rFonts w:ascii="SF Pro Text" w:hAnsi="SF Pro Text" w:cstheme="majorHAnsi"/>
                                <w:sz w:val="24"/>
                                <w:szCs w:val="24"/>
                              </w:rPr>
                            </w:pPr>
                            <w:r>
                              <w:rPr>
                                <w:rFonts w:ascii="SF Pro Text" w:hAnsi="SF Pro Text" w:cstheme="majorHAnsi"/>
                                <w:sz w:val="24"/>
                                <w:szCs w:val="24"/>
                              </w:rPr>
                              <w:t>| University of Plymouth |</w:t>
                            </w:r>
                          </w:p>
                          <w:p w14:paraId="6AA2E7FE" w14:textId="70DDD85C" w:rsidR="00D426BD" w:rsidRPr="00945136" w:rsidRDefault="00D426BD" w:rsidP="00AE04E3">
                            <w:pPr>
                              <w:jc w:val="center"/>
                              <w:rPr>
                                <w:rFonts w:ascii="SF Pro Text" w:hAnsi="SF Pro Text" w:cstheme="majorHAnsi"/>
                                <w:sz w:val="24"/>
                                <w:szCs w:val="24"/>
                              </w:rPr>
                            </w:pPr>
                            <w:r>
                              <w:rPr>
                                <w:rFonts w:ascii="SF Pro Text" w:hAnsi="SF Pro Text" w:cstheme="majorHAnsi"/>
                                <w:sz w:val="24"/>
                                <w:szCs w:val="24"/>
                              </w:rPr>
                              <w:t>| Norwegian Institute of Water Research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AADEBF6" id="_x0000_t202" coordsize="21600,21600" o:spt="202" path="m,l,21600r21600,l21600,xe">
                <v:stroke joinstyle="miter"/>
                <v:path gradientshapeok="t" o:connecttype="rect"/>
              </v:shapetype>
              <v:shape id="Text Box 6" o:spid="_x0000_s1026" type="#_x0000_t202" style="position:absolute;margin-left:399.4pt;margin-top:104.4pt;width:450.6pt;height:68pt;z-index:2516433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" fillcolor="window" stroked="f" strokeweight=".5pt">
                <v:textbox>
                  <w:txbxContent>
                    <w:p w14:paraId="58D929F8" w14:textId="3BD0DCFC" w:rsidR="00D426BD" w:rsidRDefault="00D426BD" w:rsidP="00AE04E3">
                      <w:pPr>
                        <w:jc w:val="center"/>
                        <w:rPr>
                          <w:rFonts w:ascii="SF Pro Text" w:hAnsi="SF Pro Text" w:cstheme="majorHAnsi"/>
                          <w:sz w:val="24"/>
                          <w:szCs w:val="24"/>
                        </w:rPr>
                      </w:pPr>
                      <w:r>
                        <w:rPr>
                          <w:rFonts w:ascii="SF Pro Text" w:hAnsi="SF Pro Text" w:cstheme="majorHAnsi"/>
                          <w:sz w:val="24"/>
                          <w:szCs w:val="24"/>
                        </w:rPr>
                        <w:t>Henry Simmons</w:t>
                      </w:r>
                    </w:p>
                    <w:p w14:paraId="56BA86D6" w14:textId="0FD1E590" w:rsidR="00475B38" w:rsidRDefault="00475B38" w:rsidP="00AE04E3">
                      <w:pPr>
                        <w:jc w:val="center"/>
                        <w:rPr>
                          <w:rFonts w:ascii="SF Pro Text" w:hAnsi="SF Pro Text" w:cstheme="majorHAnsi"/>
                          <w:sz w:val="24"/>
                          <w:szCs w:val="24"/>
                        </w:rPr>
                      </w:pPr>
                      <w:r>
                        <w:rPr>
                          <w:rFonts w:ascii="SF Pro Text" w:hAnsi="SF Pro Text" w:cstheme="majorHAnsi"/>
                          <w:sz w:val="24"/>
                          <w:szCs w:val="24"/>
                        </w:rPr>
                        <w:t>| University of Plymouth |</w:t>
                      </w:r>
                    </w:p>
                    <w:p w14:paraId="6AA2E7FE" w14:textId="70DDD85C" w:rsidR="00D426BD" w:rsidRPr="00945136" w:rsidRDefault="00D426BD" w:rsidP="00AE04E3">
                      <w:pPr>
                        <w:jc w:val="center"/>
                        <w:rPr>
                          <w:rFonts w:ascii="SF Pro Text" w:hAnsi="SF Pro Text" w:cstheme="majorHAnsi"/>
                          <w:sz w:val="24"/>
                          <w:szCs w:val="24"/>
                        </w:rPr>
                      </w:pPr>
                      <w:r>
                        <w:rPr>
                          <w:rFonts w:ascii="SF Pro Text" w:hAnsi="SF Pro Text" w:cstheme="majorHAnsi"/>
                          <w:sz w:val="24"/>
                          <w:szCs w:val="24"/>
                        </w:rPr>
                        <w:t>| Norwegian Institute of Water Research |</w:t>
                      </w:r>
                    </w:p>
                  </w:txbxContent>
                </v:textbox>
                <w10:wrap anchorx="margin"/>
              </v:shape>
            </w:pict>
          </mc:Fallback>
        </mc:AlternateContent>
      </w:r>
      <w:r w:rsidR="00B2312C">
        <w:rPr>
          <w:noProof/>
        </w:rPr>
        <mc:AlternateContent>
          <mc:Choice Requires="wpg">
            <w:drawing>
              <wp:anchor distT="0" distB="0" distL="114300" distR="114300" simplePos="0" relativeHeight="251644416" behindDoc="0" locked="0" layoutInCell="1" allowOverlap="1" wp14:anchorId="2F33290D" wp14:editId="311A5408">
                <wp:simplePos x="0" y="0"/>
                <wp:positionH relativeFrom="margin">
                  <wp:align>center</wp:align>
                </wp:positionH>
                <wp:positionV relativeFrom="paragraph">
                  <wp:posOffset>3191</wp:posOffset>
                </wp:positionV>
                <wp:extent cx="6599554" cy="1266102"/>
                <wp:effectExtent l="0" t="0" r="30480" b="29845"/>
                <wp:wrapNone/>
                <wp:docPr id="17" name="Group 17"/>
                <wp:cNvGraphicFramePr/>
                <a:graphic xmlns:a="http://schemas.openxmlformats.org/drawingml/2006/main">
                  <a:graphicData uri="http://schemas.microsoft.com/office/word/2010/wordprocessingGroup">
                    <wpg:wgp>
                      <wpg:cNvGrpSpPr/>
                      <wpg:grpSpPr>
                        <a:xfrm>
                          <a:off x="0" y="0"/>
                          <a:ext cx="6599554" cy="1266102"/>
                          <a:chOff x="-63911" y="0"/>
                          <a:chExt cx="6642511" cy="1943122"/>
                        </a:xfrm>
                      </wpg:grpSpPr>
                      <wps:wsp>
                        <wps:cNvPr id="18" name="Text Box 18"/>
                        <wps:cNvSpPr txBox="1"/>
                        <wps:spPr>
                          <a:xfrm>
                            <a:off x="465667" y="304800"/>
                            <a:ext cx="5702300" cy="1625600"/>
                          </a:xfrm>
                          <a:prstGeom prst="rect">
                            <a:avLst/>
                          </a:prstGeom>
                          <a:solidFill>
                            <a:sysClr val="window" lastClr="FFFFFF"/>
                          </a:solidFill>
                          <a:ln w="6350">
                            <a:noFill/>
                          </a:ln>
                        </wps:spPr>
                        <wps:txbx>
                          <w:txbxContent>
                            <w:p w14:paraId="646BFD11" w14:textId="4C5BFE65" w:rsidR="00D426BD" w:rsidRPr="002A499E" w:rsidRDefault="00D426BD" w:rsidP="00981319">
                              <w:pPr>
                                <w:tabs>
                                  <w:tab w:val="left" w:pos="6840"/>
                                </w:tabs>
                                <w:jc w:val="center"/>
                                <w:rPr>
                                  <w:rFonts w:ascii="SF Pro Text" w:hAnsi="SF Pro Text"/>
                                  <w:sz w:val="38"/>
                                  <w:szCs w:val="40"/>
                                </w:rPr>
                              </w:pPr>
                              <w:r w:rsidRPr="002A499E">
                                <w:rPr>
                                  <w:rFonts w:ascii="SF Pro Text" w:hAnsi="SF Pro Text"/>
                                  <w:sz w:val="38"/>
                                  <w:szCs w:val="40"/>
                                </w:rPr>
                                <w:t xml:space="preserve">Developing and </w:t>
                              </w:r>
                              <w:r w:rsidR="002A499E" w:rsidRPr="002A499E">
                                <w:rPr>
                                  <w:rFonts w:ascii="SF Pro Text" w:hAnsi="SF Pro Text" w:cs="Calibri"/>
                                  <w:color w:val="323130"/>
                                  <w:sz w:val="38"/>
                                  <w:szCs w:val="40"/>
                                  <w:shd w:val="clear" w:color="auto" w:fill="FFFFFF"/>
                                </w:rPr>
                                <w:t>Evaluating drone-based imag</w:t>
                              </w:r>
                              <w:r w:rsidR="002A499E">
                                <w:rPr>
                                  <w:rFonts w:ascii="SF Pro Text" w:hAnsi="SF Pro Text" w:cs="Calibri"/>
                                  <w:color w:val="323130"/>
                                  <w:sz w:val="38"/>
                                  <w:szCs w:val="40"/>
                                  <w:shd w:val="clear" w:color="auto" w:fill="FFFFFF"/>
                                </w:rPr>
                                <w:t>e analysis</w:t>
                              </w:r>
                              <w:r w:rsidR="002A499E" w:rsidRPr="002A499E">
                                <w:rPr>
                                  <w:rFonts w:ascii="SF Pro Text" w:hAnsi="SF Pro Text" w:cs="Calibri"/>
                                  <w:color w:val="323130"/>
                                  <w:sz w:val="38"/>
                                  <w:szCs w:val="40"/>
                                  <w:shd w:val="clear" w:color="auto" w:fill="FFFFFF"/>
                                </w:rPr>
                                <w:t xml:space="preserve"> for coastal habitat classification</w:t>
                              </w:r>
                            </w:p>
                            <w:p w14:paraId="0F514944" w14:textId="1DD84E91" w:rsidR="00D426BD" w:rsidRDefault="00D426BD" w:rsidP="0098131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Straight Connector 19"/>
                        <wps:cNvCnPr/>
                        <wps:spPr>
                          <a:xfrm>
                            <a:off x="0" y="0"/>
                            <a:ext cx="6578600" cy="12700"/>
                          </a:xfrm>
                          <a:prstGeom prst="line">
                            <a:avLst/>
                          </a:prstGeom>
                          <a:noFill/>
                          <a:ln w="6350" cap="flat" cmpd="sng" algn="ctr">
                            <a:solidFill>
                              <a:sysClr val="windowText" lastClr="000000"/>
                            </a:solidFill>
                            <a:prstDash val="solid"/>
                            <a:miter lim="800000"/>
                          </a:ln>
                          <a:effectLst/>
                        </wps:spPr>
                        <wps:bodyPr/>
                      </wps:wsp>
                      <wps:wsp>
                        <wps:cNvPr id="30" name="Straight Connector 30"/>
                        <wps:cNvCnPr/>
                        <wps:spPr>
                          <a:xfrm>
                            <a:off x="-63911" y="1930422"/>
                            <a:ext cx="6578600" cy="12700"/>
                          </a:xfrm>
                          <a:prstGeom prst="line">
                            <a:avLst/>
                          </a:prstGeom>
                          <a:noFill/>
                          <a:ln w="6350" cap="flat" cmpd="sng" algn="ctr">
                            <a:solidFill>
                              <a:sysClr val="windowText" lastClr="000000"/>
                            </a:solidFill>
                            <a:prstDash val="solid"/>
                            <a:miter lim="800000"/>
                          </a:ln>
                          <a:effectLst/>
                        </wps:spPr>
                        <wps:bodyPr/>
                      </wps:wsp>
                    </wpg:wgp>
                  </a:graphicData>
                </a:graphic>
              </wp:anchor>
            </w:drawing>
          </mc:Choice>
          <mc:Fallback>
            <w:pict>
              <v:group w14:anchorId="2F33290D" id="Group 17" o:spid="_x0000_s1027" style="position:absolute;margin-left:0;margin-top:.25pt;width:519.65pt;height:99.7pt;z-index:251644416;mso-position-horizontal:center;mso-position-horizontal-relative:margin" coordorigin="-639" coordsize="66425,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">
                <v:shape id="Text Box 18" o:spid="_x0000_s1028" type="#_x0000_t202" style="position:absolute;left:4656;top:3048;width:57023;height:16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" fillcolor="window" stroked="f" strokeweight=".5pt">
                  <v:textbox>
                    <w:txbxContent>
                      <w:p w14:paraId="646BFD11" w14:textId="4C5BFE65" w:rsidR="00D426BD" w:rsidRPr="002A499E" w:rsidRDefault="00D426BD" w:rsidP="00981319">
                        <w:pPr>
                          <w:tabs>
                            <w:tab w:val="left" w:pos="6840"/>
                          </w:tabs>
                          <w:jc w:val="center"/>
                          <w:rPr>
                            <w:rFonts w:ascii="SF Pro Text" w:hAnsi="SF Pro Text"/>
                            <w:sz w:val="38"/>
                            <w:szCs w:val="40"/>
                          </w:rPr>
                        </w:pPr>
                        <w:r w:rsidRPr="002A499E">
                          <w:rPr>
                            <w:rFonts w:ascii="SF Pro Text" w:hAnsi="SF Pro Text"/>
                            <w:sz w:val="38"/>
                            <w:szCs w:val="40"/>
                          </w:rPr>
                          <w:t xml:space="preserve">Developing and </w:t>
                        </w:r>
                        <w:r w:rsidR="002A499E" w:rsidRPr="002A499E">
                          <w:rPr>
                            <w:rFonts w:ascii="SF Pro Text" w:hAnsi="SF Pro Text" w:cs="Calibri"/>
                            <w:color w:val="323130"/>
                            <w:sz w:val="38"/>
                            <w:szCs w:val="40"/>
                            <w:shd w:val="clear" w:color="auto" w:fill="FFFFFF"/>
                          </w:rPr>
                          <w:t>Evaluating drone-based imag</w:t>
                        </w:r>
                        <w:r w:rsidR="002A499E">
                          <w:rPr>
                            <w:rFonts w:ascii="SF Pro Text" w:hAnsi="SF Pro Text" w:cs="Calibri"/>
                            <w:color w:val="323130"/>
                            <w:sz w:val="38"/>
                            <w:szCs w:val="40"/>
                            <w:shd w:val="clear" w:color="auto" w:fill="FFFFFF"/>
                          </w:rPr>
                          <w:t>e analysis</w:t>
                        </w:r>
                        <w:r w:rsidR="002A499E" w:rsidRPr="002A499E">
                          <w:rPr>
                            <w:rFonts w:ascii="SF Pro Text" w:hAnsi="SF Pro Text" w:cs="Calibri"/>
                            <w:color w:val="323130"/>
                            <w:sz w:val="38"/>
                            <w:szCs w:val="40"/>
                            <w:shd w:val="clear" w:color="auto" w:fill="FFFFFF"/>
                          </w:rPr>
                          <w:t xml:space="preserve"> for coastal habitat classification</w:t>
                        </w:r>
                      </w:p>
                      <w:p w14:paraId="0F514944" w14:textId="1DD84E91" w:rsidR="00D426BD" w:rsidRDefault="00D426BD" w:rsidP="00981319">
                        <w:pPr>
                          <w:jc w:val="center"/>
                        </w:pPr>
                      </w:p>
                    </w:txbxContent>
                  </v:textbox>
                </v:shape>
                <v:line id="Straight Connector 19" o:spid="_x0000_s1029" style="position:absolute;visibility:visible;mso-wrap-style:square" from="0,0" to="65786,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" strokecolor="windowText" strokeweight=".5pt">
                  <v:stroke joinstyle="miter"/>
                </v:line>
                <v:line id="Straight Connector 30" o:spid="_x0000_s1030" style="position:absolute;visibility:visible;mso-wrap-style:square" from="-639,19304" to="65146,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" strokecolor="windowText" strokeweight=".5pt">
                  <v:stroke joinstyle="miter"/>
                </v:line>
                <w10:wrap anchorx="margin"/>
              </v:group>
            </w:pict>
          </mc:Fallback>
        </mc:AlternateContent>
      </w:r>
    </w:p>
    <w:p w14:paraId="1C3EF30C" w14:textId="35FECD0E" w:rsidR="009F5EC3" w:rsidRPr="009F5EC3" w:rsidRDefault="009F5EC3" w:rsidP="009F5EC3">
      <w:pPr>
        <w:rPr>
          <w:rFonts w:ascii="SF Pro" w:hAnsi="SF Pro"/>
          <w:sz w:val="32"/>
          <w:szCs w:val="36"/>
        </w:rPr>
      </w:pPr>
    </w:p>
    <w:p w14:paraId="0B0D66AF" w14:textId="1C28FDD3" w:rsidR="009F5EC3" w:rsidRPr="009F5EC3" w:rsidRDefault="009F5EC3" w:rsidP="009F5EC3">
      <w:pPr>
        <w:rPr>
          <w:rFonts w:ascii="SF Pro" w:hAnsi="SF Pro"/>
          <w:sz w:val="32"/>
          <w:szCs w:val="36"/>
        </w:rPr>
      </w:pPr>
    </w:p>
    <w:p w14:paraId="6B9E4E9B" w14:textId="333A9109" w:rsidR="009F5EC3" w:rsidRPr="009F5EC3" w:rsidRDefault="009F5EC3" w:rsidP="009F5EC3">
      <w:pPr>
        <w:rPr>
          <w:rFonts w:ascii="SF Pro" w:hAnsi="SF Pro"/>
          <w:sz w:val="32"/>
          <w:szCs w:val="36"/>
        </w:rPr>
      </w:pPr>
    </w:p>
    <w:p w14:paraId="68DAE281" w14:textId="30305FB5" w:rsidR="009F5EC3" w:rsidRPr="009F5EC3" w:rsidRDefault="009F5EC3" w:rsidP="009F5EC3">
      <w:pPr>
        <w:rPr>
          <w:rFonts w:ascii="SF Pro" w:hAnsi="SF Pro"/>
          <w:sz w:val="32"/>
          <w:szCs w:val="36"/>
        </w:rPr>
      </w:pPr>
    </w:p>
    <w:p w14:paraId="4AD46B5C" w14:textId="522782A2" w:rsidR="009F5EC3" w:rsidRDefault="009F5EC3" w:rsidP="009F5EC3">
      <w:pPr>
        <w:rPr>
          <w:rFonts w:ascii="SF Pro" w:hAnsi="SF Pro"/>
          <w:sz w:val="32"/>
          <w:szCs w:val="36"/>
        </w:rPr>
      </w:pPr>
    </w:p>
    <w:p w14:paraId="4C4E34CD" w14:textId="77777777" w:rsidR="00475B38" w:rsidRDefault="00475B38" w:rsidP="009F5EC3">
      <w:pPr>
        <w:tabs>
          <w:tab w:val="left" w:pos="6840"/>
        </w:tabs>
        <w:rPr>
          <w:rFonts w:ascii="SF Pro" w:hAnsi="SF Pro"/>
          <w:b/>
          <w:bCs/>
          <w:sz w:val="26"/>
          <w:szCs w:val="24"/>
        </w:rPr>
      </w:pPr>
    </w:p>
    <w:p w14:paraId="47FC6FE7" w14:textId="77777777" w:rsidR="00D67157" w:rsidRDefault="00774B6A" w:rsidP="009F5EC3">
      <w:pPr>
        <w:tabs>
          <w:tab w:val="left" w:pos="6840"/>
        </w:tabs>
        <w:rPr>
          <w:rFonts w:ascii="SF Pro" w:hAnsi="SF Pro"/>
          <w:sz w:val="28"/>
          <w:szCs w:val="28"/>
        </w:rPr>
      </w:pPr>
      <w:r w:rsidRPr="00D426BD">
        <w:rPr>
          <w:rFonts w:ascii="SF Pro" w:hAnsi="SF Pro"/>
          <w:b/>
          <w:bCs/>
          <w:sz w:val="26"/>
          <w:szCs w:val="24"/>
        </w:rPr>
        <w:t>Abstract</w:t>
      </w:r>
    </w:p>
    <w:p w14:paraId="4382D63C" w14:textId="237B3066" w:rsidR="00774B6A" w:rsidRPr="00847274" w:rsidRDefault="00774B6A" w:rsidP="009F5EC3">
      <w:pPr>
        <w:tabs>
          <w:tab w:val="left" w:pos="6840"/>
        </w:tabs>
        <w:rPr>
          <w:rFonts w:ascii="SF Pro" w:hAnsi="SF Pro"/>
          <w:szCs w:val="20"/>
        </w:rPr>
      </w:pPr>
      <w:r w:rsidRPr="0095289E">
        <w:rPr>
          <w:rFonts w:ascii="SF Pro" w:hAnsi="SF Pro"/>
          <w:sz w:val="28"/>
          <w:szCs w:val="28"/>
        </w:rPr>
        <w:t xml:space="preserve"> </w:t>
      </w:r>
      <w:r w:rsidR="00847274">
        <w:rPr>
          <w:rFonts w:ascii="SF Pro" w:hAnsi="SF Pro"/>
          <w:szCs w:val="20"/>
        </w:rPr>
        <w:t xml:space="preserve">Shallow </w:t>
      </w:r>
      <w:r w:rsidR="00D426BD">
        <w:rPr>
          <w:rFonts w:ascii="SF Pro" w:hAnsi="SF Pro"/>
          <w:szCs w:val="20"/>
        </w:rPr>
        <w:t>w</w:t>
      </w:r>
      <w:r w:rsidR="00847274">
        <w:rPr>
          <w:rFonts w:ascii="SF Pro" w:hAnsi="SF Pro"/>
          <w:szCs w:val="20"/>
        </w:rPr>
        <w:t xml:space="preserve">ater </w:t>
      </w:r>
      <w:r w:rsidR="00D426BD">
        <w:rPr>
          <w:rFonts w:ascii="SF Pro" w:hAnsi="SF Pro"/>
          <w:szCs w:val="20"/>
        </w:rPr>
        <w:t>coastal zones provide a crucial ecosystem services, including vital habitats like eelgrass and kelp forests, nursery grounds, refugia, and feed for numerous species. Due to anthropogenic pressures such as coastal development and climate change, these shallow water habitats are at greater risk now more than ever. Mapping and monitoring these systems</w:t>
      </w:r>
      <w:r w:rsidR="002A499E">
        <w:rPr>
          <w:rFonts w:ascii="SF Pro" w:hAnsi="SF Pro"/>
          <w:szCs w:val="20"/>
        </w:rPr>
        <w:t xml:space="preserve"> is</w:t>
      </w:r>
      <w:r w:rsidR="00D426BD">
        <w:rPr>
          <w:rFonts w:ascii="SF Pro" w:hAnsi="SF Pro"/>
          <w:szCs w:val="20"/>
        </w:rPr>
        <w:t xml:space="preserve"> integral to understanding their respective ecology, and to potentially inform management parties in marine protected area planning. Traditional mapping techniques involve in-situ data collection and are time and cost-ineffective. </w:t>
      </w:r>
      <w:r w:rsidR="00B365D0">
        <w:rPr>
          <w:rFonts w:ascii="SF Pro" w:hAnsi="SF Pro"/>
          <w:szCs w:val="20"/>
        </w:rPr>
        <w:t xml:space="preserve">Novel remoting sensing technologies allow large areas of coast to be </w:t>
      </w:r>
      <w:r w:rsidR="00A800DB">
        <w:rPr>
          <w:rFonts w:ascii="SF Pro" w:hAnsi="SF Pro"/>
          <w:szCs w:val="20"/>
        </w:rPr>
        <w:t xml:space="preserve">cost-effectively </w:t>
      </w:r>
      <w:r w:rsidR="00B365D0">
        <w:rPr>
          <w:rFonts w:ascii="SF Pro" w:hAnsi="SF Pro"/>
          <w:szCs w:val="20"/>
        </w:rPr>
        <w:t>photographed with high resolution (3cm x 3cm)</w:t>
      </w:r>
      <w:r w:rsidR="00A800DB">
        <w:rPr>
          <w:rFonts w:ascii="SF Pro" w:hAnsi="SF Pro"/>
          <w:szCs w:val="20"/>
        </w:rPr>
        <w:t xml:space="preserve"> imagery in a comparatively short space of time</w:t>
      </w:r>
      <w:r w:rsidR="009C1145">
        <w:rPr>
          <w:rFonts w:ascii="SF Pro" w:hAnsi="SF Pro"/>
          <w:szCs w:val="20"/>
        </w:rPr>
        <w:t xml:space="preserve">. </w:t>
      </w:r>
      <w:r w:rsidR="00A800DB">
        <w:rPr>
          <w:rFonts w:ascii="SF Pro" w:hAnsi="SF Pro"/>
          <w:szCs w:val="20"/>
        </w:rPr>
        <w:t xml:space="preserve">The first aims of this study were to investigate marine shallow water habitats in the </w:t>
      </w:r>
      <w:proofErr w:type="spellStart"/>
      <w:r w:rsidR="00A800DB">
        <w:rPr>
          <w:rFonts w:ascii="SF Pro" w:hAnsi="SF Pro"/>
          <w:szCs w:val="20"/>
        </w:rPr>
        <w:t>costal</w:t>
      </w:r>
      <w:proofErr w:type="spellEnd"/>
      <w:r w:rsidR="00A800DB">
        <w:rPr>
          <w:rFonts w:ascii="SF Pro" w:hAnsi="SF Pro"/>
          <w:szCs w:val="20"/>
        </w:rPr>
        <w:t xml:space="preserve"> zone. The second being to develop novel techniques and technology to improve shallow water habitat mapping using flying drones</w:t>
      </w:r>
      <w:r w:rsidR="009C1145">
        <w:rPr>
          <w:rFonts w:ascii="SF Pro" w:hAnsi="SF Pro"/>
          <w:szCs w:val="20"/>
        </w:rPr>
        <w:t xml:space="preserve">; through cost effective solutions for future research and management. This study demonstrates how multispectral images captured via small UAVs can be used to map habitat types within the shallow water coastal zone using a model created with a multinomial logistical model in R. Several habitat classes were distinguished, including brown, green and red algae, as well as rock, sand and lichen. Results from this study showed that pixel intensities from multispectral images can be used to create an effective model, however larger datasets and stricter sampling techniques than presented here are needed to better your model. </w:t>
      </w:r>
      <w:r w:rsidR="00932F41">
        <w:rPr>
          <w:rFonts w:ascii="SF Pro" w:hAnsi="SF Pro"/>
          <w:szCs w:val="20"/>
        </w:rPr>
        <w:t xml:space="preserve">The overall project shows the weaknesses and benefits of using a multinomial logistical model approach in multispectral image analysis.  </w:t>
      </w:r>
    </w:p>
    <w:p w14:paraId="50CB755D" w14:textId="1D1D4D79" w:rsidR="009F5EC3" w:rsidRPr="00D67157" w:rsidRDefault="00475B38" w:rsidP="009F5EC3">
      <w:pPr>
        <w:tabs>
          <w:tab w:val="left" w:pos="6840"/>
        </w:tabs>
        <w:rPr>
          <w:rFonts w:ascii="Calibri" w:hAnsi="Calibri" w:cs="Calibri"/>
          <w:color w:val="323130"/>
          <w:shd w:val="clear" w:color="auto" w:fill="FFFFFF"/>
        </w:rPr>
      </w:pPr>
      <w:r>
        <w:rPr>
          <w:rFonts w:ascii="Calibri" w:hAnsi="Calibri" w:cs="Calibri"/>
          <w:noProof/>
          <w:color w:val="323130"/>
        </w:rPr>
        <mc:AlternateContent>
          <mc:Choice Requires="wps">
            <w:drawing>
              <wp:anchor distT="0" distB="0" distL="114300" distR="114300" simplePos="0" relativeHeight="251671552" behindDoc="0" locked="0" layoutInCell="1" allowOverlap="1" wp14:anchorId="6E0E86AA" wp14:editId="53915DFB">
                <wp:simplePos x="0" y="0"/>
                <wp:positionH relativeFrom="margin">
                  <wp:align>center</wp:align>
                </wp:positionH>
                <wp:positionV relativeFrom="paragraph">
                  <wp:posOffset>104564</wp:posOffset>
                </wp:positionV>
                <wp:extent cx="6729663" cy="502"/>
                <wp:effectExtent l="0" t="0" r="0" b="0"/>
                <wp:wrapNone/>
                <wp:docPr id="200" name="Straight Connector 200"/>
                <wp:cNvGraphicFramePr/>
                <a:graphic xmlns:a="http://schemas.openxmlformats.org/drawingml/2006/main">
                  <a:graphicData uri="http://schemas.microsoft.com/office/word/2010/wordprocessingShape">
                    <wps:wsp>
                      <wps:cNvCnPr/>
                      <wps:spPr>
                        <a:xfrm flipV="1">
                          <a:off x="0" y="0"/>
                          <a:ext cx="6729663" cy="5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35B49" id="Straight Connector 200" o:spid="_x0000_s1026" style="position:absolute;flip:y;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25pt" to="529.9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" strokecolor="black [3213]" strokeweight=".5pt">
                <v:stroke joinstyle="miter"/>
                <w10:wrap anchorx="margin"/>
              </v:line>
            </w:pict>
          </mc:Fallback>
        </mc:AlternateContent>
      </w:r>
      <w:r w:rsidR="009F5EC3">
        <w:rPr>
          <w:rFonts w:ascii="SF Pro" w:hAnsi="SF Pro"/>
          <w:sz w:val="32"/>
          <w:szCs w:val="36"/>
        </w:rPr>
        <w:tab/>
      </w:r>
    </w:p>
    <w:p w14:paraId="7E1078B8" w14:textId="77777777" w:rsidR="00D67157" w:rsidRDefault="000C117A" w:rsidP="009F5EC3">
      <w:pPr>
        <w:tabs>
          <w:tab w:val="left" w:pos="6840"/>
        </w:tabs>
        <w:rPr>
          <w:rFonts w:ascii="SF Pro" w:hAnsi="SF Pro"/>
          <w:b/>
          <w:bCs/>
          <w:sz w:val="24"/>
        </w:rPr>
      </w:pPr>
      <w:r w:rsidRPr="00D67157">
        <w:rPr>
          <w:rFonts w:ascii="SF Pro" w:hAnsi="SF Pro"/>
          <w:b/>
          <w:bCs/>
          <w:sz w:val="24"/>
        </w:rPr>
        <w:t>Keywords</w:t>
      </w:r>
    </w:p>
    <w:p w14:paraId="059B2E39" w14:textId="58F42D5E" w:rsidR="00555126" w:rsidRPr="00D67157" w:rsidRDefault="00D67157" w:rsidP="009F5EC3">
      <w:pPr>
        <w:tabs>
          <w:tab w:val="left" w:pos="6840"/>
        </w:tabs>
        <w:rPr>
          <w:rFonts w:ascii="SF Pro" w:hAnsi="SF Pro"/>
          <w:szCs w:val="20"/>
        </w:rPr>
      </w:pPr>
      <w:r>
        <w:rPr>
          <w:rFonts w:ascii="SF Pro" w:hAnsi="SF Pro"/>
          <w:szCs w:val="20"/>
        </w:rPr>
        <w:t xml:space="preserve">- </w:t>
      </w:r>
      <w:r w:rsidR="000C117A" w:rsidRPr="00D67157">
        <w:rPr>
          <w:rFonts w:ascii="SF Pro" w:hAnsi="SF Pro"/>
          <w:szCs w:val="20"/>
        </w:rPr>
        <w:t xml:space="preserve">Remote sensing </w:t>
      </w:r>
      <w:r w:rsidRPr="00D67157">
        <w:rPr>
          <w:rFonts w:ascii="SF Pro" w:hAnsi="SF Pro"/>
          <w:szCs w:val="20"/>
        </w:rPr>
        <w:t xml:space="preserve">– Habitat classification – Multispectral – </w:t>
      </w:r>
      <w:r>
        <w:rPr>
          <w:rFonts w:ascii="SF Pro" w:hAnsi="SF Pro"/>
          <w:szCs w:val="20"/>
        </w:rPr>
        <w:t xml:space="preserve">Image analysis – </w:t>
      </w:r>
      <w:proofErr w:type="spellStart"/>
      <w:r>
        <w:rPr>
          <w:rFonts w:ascii="SF Pro" w:hAnsi="SF Pro"/>
          <w:szCs w:val="20"/>
        </w:rPr>
        <w:t>Oslofjord</w:t>
      </w:r>
      <w:proofErr w:type="spellEnd"/>
      <w:r>
        <w:rPr>
          <w:rFonts w:ascii="SF Pro" w:hAnsi="SF Pro"/>
          <w:szCs w:val="20"/>
        </w:rPr>
        <w:t xml:space="preserve"> -</w:t>
      </w:r>
    </w:p>
    <w:p w14:paraId="6211B4A6" w14:textId="5C4C2406" w:rsidR="00555126" w:rsidRDefault="00555126" w:rsidP="009F5EC3">
      <w:pPr>
        <w:tabs>
          <w:tab w:val="left" w:pos="6840"/>
        </w:tabs>
        <w:rPr>
          <w:rFonts w:ascii="SF Pro" w:hAnsi="SF Pro"/>
          <w:sz w:val="32"/>
          <w:szCs w:val="36"/>
        </w:rPr>
      </w:pPr>
    </w:p>
    <w:p w14:paraId="700EE8EC" w14:textId="070A9169" w:rsidR="00555126" w:rsidRDefault="00555126" w:rsidP="009F5EC3">
      <w:pPr>
        <w:tabs>
          <w:tab w:val="left" w:pos="6840"/>
        </w:tabs>
        <w:rPr>
          <w:rFonts w:ascii="SF Pro" w:hAnsi="SF Pro"/>
          <w:sz w:val="32"/>
          <w:szCs w:val="36"/>
        </w:rPr>
      </w:pPr>
    </w:p>
    <w:p w14:paraId="3B791D5F" w14:textId="30689024" w:rsidR="00555126" w:rsidRDefault="00555126" w:rsidP="009F5EC3">
      <w:pPr>
        <w:tabs>
          <w:tab w:val="left" w:pos="6840"/>
        </w:tabs>
        <w:rPr>
          <w:rFonts w:ascii="SF Pro" w:hAnsi="SF Pro"/>
          <w:sz w:val="32"/>
          <w:szCs w:val="36"/>
        </w:rPr>
      </w:pPr>
    </w:p>
    <w:p w14:paraId="366E8B9F" w14:textId="49EF24BC" w:rsidR="00555126" w:rsidRDefault="00555126" w:rsidP="009F5EC3">
      <w:pPr>
        <w:tabs>
          <w:tab w:val="left" w:pos="6840"/>
        </w:tabs>
        <w:rPr>
          <w:rFonts w:ascii="SF Pro" w:hAnsi="SF Pro"/>
          <w:sz w:val="32"/>
          <w:szCs w:val="36"/>
        </w:rPr>
      </w:pPr>
    </w:p>
    <w:p w14:paraId="15451DD1" w14:textId="61598F77" w:rsidR="007E2595" w:rsidRDefault="007E2595" w:rsidP="00555126">
      <w:pPr>
        <w:spacing w:line="360" w:lineRule="auto"/>
        <w:rPr>
          <w:rFonts w:ascii="SF Pro Text" w:hAnsi="SF Pro Text"/>
          <w:b/>
          <w:bCs/>
          <w:sz w:val="24"/>
          <w:szCs w:val="24"/>
        </w:rPr>
        <w:sectPr w:rsidR="007E2595">
          <w:headerReference w:type="default" r:id="rId17"/>
          <w:footerReference w:type="default" r:id="rId18"/>
          <w:pgSz w:w="11906" w:h="16838"/>
          <w:pgMar w:top="1440" w:right="1440" w:bottom="1440" w:left="1440" w:header="708" w:footer="708" w:gutter="0"/>
          <w:cols w:space="708"/>
          <w:docGrid w:linePitch="360"/>
        </w:sectPr>
      </w:pPr>
    </w:p>
    <w:p w14:paraId="438DC711" w14:textId="5FDF1703" w:rsidR="00182E51" w:rsidRPr="00555126" w:rsidRDefault="00A800DB" w:rsidP="00182E51">
      <w:pPr>
        <w:spacing w:line="240" w:lineRule="auto"/>
        <w:jc w:val="both"/>
        <w:rPr>
          <w:rFonts w:ascii="SF Pro Text" w:hAnsi="SF Pro Text"/>
          <w:b/>
          <w:bCs/>
          <w:sz w:val="24"/>
          <w:szCs w:val="24"/>
        </w:rPr>
      </w:pPr>
      <w:r>
        <w:rPr>
          <w:rFonts w:ascii="SF Pro Text" w:hAnsi="SF Pro Text"/>
          <w:b/>
          <w:bCs/>
          <w:sz w:val="24"/>
          <w:szCs w:val="24"/>
        </w:rPr>
        <w:lastRenderedPageBreak/>
        <w:t>I</w:t>
      </w:r>
      <w:r w:rsidR="00182E51" w:rsidRPr="00555126">
        <w:rPr>
          <w:rFonts w:ascii="SF Pro Text" w:hAnsi="SF Pro Text"/>
          <w:b/>
          <w:bCs/>
          <w:sz w:val="24"/>
          <w:szCs w:val="24"/>
        </w:rPr>
        <w:t xml:space="preserve">ntroduction </w:t>
      </w:r>
    </w:p>
    <w:p w14:paraId="311AC21A" w14:textId="33E7BF01" w:rsidR="00182E51" w:rsidRPr="005D3C41" w:rsidRDefault="00182E51" w:rsidP="00182E51">
      <w:pPr>
        <w:spacing w:line="240" w:lineRule="auto"/>
        <w:jc w:val="both"/>
        <w:rPr>
          <w:rFonts w:ascii="SF Pro Text" w:hAnsi="SF Pro Text"/>
        </w:rPr>
      </w:pPr>
      <w:r>
        <w:rPr>
          <w:rFonts w:ascii="SF Pro Text" w:hAnsi="SF Pro Text"/>
        </w:rPr>
        <w:t>S</w:t>
      </w:r>
      <w:r w:rsidRPr="005D3C41">
        <w:rPr>
          <w:rFonts w:ascii="SF Pro Text" w:hAnsi="SF Pro Text"/>
        </w:rPr>
        <w:t xml:space="preserve">hallow water coastal zones </w:t>
      </w:r>
      <w:r>
        <w:rPr>
          <w:rFonts w:ascii="SF Pro Text" w:hAnsi="SF Pro Text"/>
        </w:rPr>
        <w:t xml:space="preserve">are able to </w:t>
      </w:r>
      <w:r w:rsidRPr="005D3C41">
        <w:rPr>
          <w:rFonts w:ascii="SF Pro Text" w:hAnsi="SF Pro Text"/>
        </w:rPr>
        <w:t>support a high diversity of important underwater habitats for fish, birds, crustaceans, invertebrates, microbes and plants to flourish (Diaz &amp;Schaffner, 1990). These coastal zones include some of the most productive marine habitats on the planet; such as shallow vegetated habitat</w:t>
      </w:r>
      <w:r>
        <w:rPr>
          <w:rFonts w:ascii="SF Pro Text" w:hAnsi="SF Pro Text"/>
        </w:rPr>
        <w:t>s</w:t>
      </w:r>
      <w:r w:rsidRPr="005D3C41">
        <w:rPr>
          <w:rFonts w:ascii="SF Pro Text" w:hAnsi="SF Pro Text"/>
        </w:rPr>
        <w:t xml:space="preserve">, biogenic reefs, </w:t>
      </w:r>
      <w:proofErr w:type="spellStart"/>
      <w:r w:rsidRPr="005D3C41">
        <w:rPr>
          <w:rFonts w:ascii="SF Pro Text" w:hAnsi="SF Pro Text"/>
        </w:rPr>
        <w:t>maricultures</w:t>
      </w:r>
      <w:proofErr w:type="spellEnd"/>
      <w:r w:rsidRPr="005D3C41">
        <w:rPr>
          <w:rFonts w:ascii="SF Pro Text" w:hAnsi="SF Pro Text"/>
        </w:rPr>
        <w:t xml:space="preserve"> bed</w:t>
      </w:r>
      <w:r>
        <w:rPr>
          <w:rFonts w:ascii="SF Pro Text" w:hAnsi="SF Pro Text"/>
        </w:rPr>
        <w:t>s, soft and hard bottoms</w:t>
      </w:r>
      <w:r w:rsidRPr="005D3C41">
        <w:rPr>
          <w:rFonts w:ascii="SF Pro Text" w:hAnsi="SF Pro Text"/>
        </w:rPr>
        <w:t xml:space="preserve"> and open waters </w:t>
      </w:r>
      <w:r>
        <w:rPr>
          <w:rFonts w:ascii="SF Pro Text" w:hAnsi="SF Pro Text"/>
        </w:rPr>
        <w:t xml:space="preserve">to name just a few </w:t>
      </w:r>
      <w:r w:rsidRPr="005D3C41">
        <w:rPr>
          <w:rFonts w:ascii="SF Pro Text" w:hAnsi="SF Pro Text"/>
        </w:rPr>
        <w:t xml:space="preserve">(Reitz et al., 2014). The importance of these habitats has long been acknowledged as </w:t>
      </w:r>
      <w:r>
        <w:rPr>
          <w:rFonts w:ascii="SF Pro Text" w:hAnsi="SF Pro Text"/>
        </w:rPr>
        <w:t>in</w:t>
      </w:r>
      <w:r w:rsidRPr="005D3C41">
        <w:rPr>
          <w:rFonts w:ascii="SF Pro Text" w:hAnsi="SF Pro Text"/>
        </w:rPr>
        <w:t>valuable for fish and invertebrates; specifically,</w:t>
      </w:r>
      <w:r>
        <w:rPr>
          <w:rFonts w:ascii="SF Pro Text" w:hAnsi="SF Pro Text"/>
        </w:rPr>
        <w:t xml:space="preserve"> in the </w:t>
      </w:r>
      <w:r w:rsidRPr="005D3C41">
        <w:rPr>
          <w:rFonts w:ascii="SF Pro Text" w:hAnsi="SF Pro Text"/>
        </w:rPr>
        <w:t>role</w:t>
      </w:r>
      <w:r>
        <w:rPr>
          <w:rFonts w:ascii="SF Pro Text" w:hAnsi="SF Pro Text"/>
        </w:rPr>
        <w:t xml:space="preserve"> they play</w:t>
      </w:r>
      <w:r w:rsidRPr="005D3C41">
        <w:rPr>
          <w:rFonts w:ascii="SF Pro Text" w:hAnsi="SF Pro Text"/>
        </w:rPr>
        <w:t xml:space="preserve"> in the early life stages of many species</w:t>
      </w:r>
      <w:r>
        <w:rPr>
          <w:rFonts w:ascii="SF Pro Text" w:hAnsi="SF Pro Text"/>
        </w:rPr>
        <w:t xml:space="preserve"> </w:t>
      </w:r>
      <w:r w:rsidRPr="005D3C41">
        <w:rPr>
          <w:rFonts w:ascii="SF Pro Text" w:hAnsi="SF Pro Text"/>
        </w:rPr>
        <w:t>(Elliot &amp; Hemingway, 2002). We know that many species rely on these shallow water habitats in order to fulfil parts of their life cycle</w:t>
      </w:r>
      <w:r>
        <w:rPr>
          <w:rFonts w:ascii="SF Pro Text" w:hAnsi="SF Pro Text"/>
        </w:rPr>
        <w:t>; w</w:t>
      </w:r>
      <w:r w:rsidRPr="005D3C41">
        <w:rPr>
          <w:rFonts w:ascii="SF Pro Text" w:hAnsi="SF Pro Text"/>
        </w:rPr>
        <w:t>hile Survival, growth and reproduction rate</w:t>
      </w:r>
      <w:r>
        <w:rPr>
          <w:rFonts w:ascii="SF Pro Text" w:hAnsi="SF Pro Text"/>
        </w:rPr>
        <w:t xml:space="preserve">s </w:t>
      </w:r>
      <w:r w:rsidRPr="005D3C41">
        <w:rPr>
          <w:rFonts w:ascii="SF Pro Text" w:hAnsi="SF Pro Text"/>
        </w:rPr>
        <w:t xml:space="preserve">are all influenced by the quality of </w:t>
      </w:r>
      <w:r>
        <w:rPr>
          <w:rFonts w:ascii="SF Pro Text" w:hAnsi="SF Pro Text"/>
        </w:rPr>
        <w:t>said</w:t>
      </w:r>
      <w:r w:rsidRPr="005D3C41">
        <w:rPr>
          <w:rFonts w:ascii="SF Pro Text" w:hAnsi="SF Pro Text"/>
        </w:rPr>
        <w:t xml:space="preserve"> habitat (Allain et al., 2003). </w:t>
      </w:r>
      <w:r w:rsidRPr="00182E51">
        <w:rPr>
          <w:rFonts w:ascii="SF Pro Text" w:hAnsi="SF Pro Text"/>
        </w:rPr>
        <w:t>Old et al. (2011) reported that overall habitat quality and connectivity are two of the most essential characteristics in healthy coastal systems (</w:t>
      </w:r>
      <w:proofErr w:type="spellStart"/>
      <w:r w:rsidRPr="00182E51">
        <w:rPr>
          <w:rFonts w:ascii="SF Pro Text" w:hAnsi="SF Pro Text"/>
        </w:rPr>
        <w:t>Lipcius</w:t>
      </w:r>
      <w:proofErr w:type="spellEnd"/>
      <w:r w:rsidRPr="00182E51">
        <w:rPr>
          <w:rFonts w:ascii="SF Pro Text" w:hAnsi="SF Pro Text"/>
        </w:rPr>
        <w:t xml:space="preserve"> et al., 2018).</w:t>
      </w:r>
      <w:r w:rsidRPr="005D3C41">
        <w:rPr>
          <w:rFonts w:ascii="SF Pro Text" w:hAnsi="SF Pro Text"/>
        </w:rPr>
        <w:t xml:space="preserve"> </w:t>
      </w:r>
    </w:p>
    <w:p w14:paraId="6A951AA3" w14:textId="77777777" w:rsidR="00182E51" w:rsidRPr="005D3C41" w:rsidRDefault="00182E51" w:rsidP="00182E51">
      <w:pPr>
        <w:spacing w:line="240" w:lineRule="auto"/>
        <w:jc w:val="both"/>
        <w:rPr>
          <w:rFonts w:ascii="SF Pro Text" w:hAnsi="SF Pro Text"/>
        </w:rPr>
      </w:pPr>
      <w:r w:rsidRPr="005D3C41">
        <w:rPr>
          <w:rFonts w:ascii="SF Pro Text" w:hAnsi="SF Pro Text"/>
        </w:rPr>
        <w:t xml:space="preserve">These habitats are under constant pressure, now more than ever. Anthropogenic stressors such as coastal development and habitat degradation are at an all-time high; It is estimated that between 1960-1995 a kilometre of European coastline </w:t>
      </w:r>
      <w:r>
        <w:rPr>
          <w:rFonts w:ascii="SF Pro Text" w:hAnsi="SF Pro Text"/>
        </w:rPr>
        <w:t>was</w:t>
      </w:r>
      <w:r w:rsidRPr="005D3C41">
        <w:rPr>
          <w:rFonts w:ascii="SF Pro Text" w:hAnsi="SF Pro Text"/>
        </w:rPr>
        <w:t xml:space="preserve"> developed every single day. While most European countries have losses of coastal wetlands and seagrass meadows of 50%</w:t>
      </w:r>
      <w:r>
        <w:rPr>
          <w:rFonts w:ascii="SF Pro Text" w:hAnsi="SF Pro Text"/>
        </w:rPr>
        <w:t xml:space="preserve"> in that same space of time</w:t>
      </w:r>
      <w:r w:rsidRPr="005D3C41">
        <w:rPr>
          <w:rFonts w:ascii="SF Pro Text" w:hAnsi="SF Pro Text"/>
        </w:rPr>
        <w:t xml:space="preserve"> at least, and some countries </w:t>
      </w:r>
      <w:r>
        <w:rPr>
          <w:rFonts w:ascii="SF Pro Text" w:hAnsi="SF Pro Text"/>
        </w:rPr>
        <w:t>having recorded</w:t>
      </w:r>
      <w:r w:rsidRPr="005D3C41">
        <w:rPr>
          <w:rFonts w:ascii="SF Pro Text" w:hAnsi="SF Pro Text"/>
        </w:rPr>
        <w:t xml:space="preserve"> </w:t>
      </w:r>
      <w:r>
        <w:rPr>
          <w:rFonts w:ascii="SF Pro Text" w:hAnsi="SF Pro Text"/>
        </w:rPr>
        <w:t xml:space="preserve">an </w:t>
      </w:r>
      <w:r w:rsidRPr="005D3C41">
        <w:rPr>
          <w:rFonts w:ascii="SF Pro Text" w:hAnsi="SF Pro Text"/>
        </w:rPr>
        <w:t>80% loss (</w:t>
      </w:r>
      <w:proofErr w:type="spellStart"/>
      <w:r w:rsidRPr="005D3C41">
        <w:rPr>
          <w:rFonts w:ascii="SF Pro Text" w:hAnsi="SF Pro Text"/>
        </w:rPr>
        <w:t>Airoldi</w:t>
      </w:r>
      <w:proofErr w:type="spellEnd"/>
      <w:r w:rsidRPr="005D3C41">
        <w:rPr>
          <w:rFonts w:ascii="SF Pro Text" w:hAnsi="SF Pro Text"/>
        </w:rPr>
        <w:t xml:space="preserve"> &amp; Beck, 2007). </w:t>
      </w:r>
      <w:r>
        <w:rPr>
          <w:rFonts w:ascii="SF Pro Text" w:hAnsi="SF Pro Text"/>
        </w:rPr>
        <w:t xml:space="preserve">Furthermore, </w:t>
      </w:r>
      <w:proofErr w:type="spellStart"/>
      <w:r w:rsidRPr="005D3C41">
        <w:rPr>
          <w:rFonts w:ascii="SF Pro Text" w:hAnsi="SF Pro Text"/>
        </w:rPr>
        <w:t>Byrant</w:t>
      </w:r>
      <w:proofErr w:type="spellEnd"/>
      <w:r w:rsidRPr="005D3C41">
        <w:rPr>
          <w:rFonts w:ascii="SF Pro Text" w:hAnsi="SF Pro Text"/>
        </w:rPr>
        <w:t xml:space="preserve"> et al (1995) recorded that 86% of European coast </w:t>
      </w:r>
      <w:r>
        <w:rPr>
          <w:rFonts w:ascii="SF Pro Text" w:hAnsi="SF Pro Text"/>
        </w:rPr>
        <w:t xml:space="preserve">were </w:t>
      </w:r>
      <w:r w:rsidRPr="005D3C41">
        <w:rPr>
          <w:rFonts w:ascii="SF Pro Text" w:hAnsi="SF Pro Text"/>
        </w:rPr>
        <w:t>at moderate or high risk of unsustainable coastal construction and development.</w:t>
      </w:r>
      <w:r>
        <w:rPr>
          <w:rFonts w:ascii="SF Pro Text" w:hAnsi="SF Pro Text"/>
        </w:rPr>
        <w:t xml:space="preserve"> The utilisation and development of coastal zones has greatly increased in the recent decades and these coastal zones are undergoing tremendous socio-economic and environmental changes – a trend that is showing no signs of slowing down in the future (Neumann et al., 2015). Recent</w:t>
      </w:r>
      <w:r w:rsidRPr="005D3C41">
        <w:rPr>
          <w:rFonts w:ascii="SF Pro Text" w:hAnsi="SF Pro Text"/>
        </w:rPr>
        <w:t xml:space="preserve"> global trends suggest that by 2025, 6 billion of the worlds human population will be living in the coastal zone and with that increasing population </w:t>
      </w:r>
      <w:r w:rsidRPr="005D3C41">
        <w:rPr>
          <w:rFonts w:ascii="SF Pro Text" w:hAnsi="SF Pro Text"/>
        </w:rPr>
        <w:t xml:space="preserve">comes </w:t>
      </w:r>
      <w:r>
        <w:rPr>
          <w:rFonts w:ascii="SF Pro Text" w:hAnsi="SF Pro Text"/>
        </w:rPr>
        <w:t xml:space="preserve">the associated </w:t>
      </w:r>
      <w:r w:rsidRPr="005D3C41">
        <w:rPr>
          <w:rFonts w:ascii="SF Pro Text" w:hAnsi="SF Pro Text"/>
        </w:rPr>
        <w:t>habitat loss and its</w:t>
      </w:r>
      <w:r>
        <w:rPr>
          <w:rFonts w:ascii="SF Pro Text" w:hAnsi="SF Pro Text"/>
        </w:rPr>
        <w:t xml:space="preserve"> </w:t>
      </w:r>
      <w:r w:rsidRPr="005D3C41">
        <w:rPr>
          <w:rFonts w:ascii="SF Pro Text" w:hAnsi="SF Pro Text"/>
        </w:rPr>
        <w:t>ecological consequences; such as a decline in biodiversity (</w:t>
      </w:r>
      <w:proofErr w:type="spellStart"/>
      <w:r w:rsidRPr="005D3C41">
        <w:rPr>
          <w:rFonts w:ascii="SF Pro Text" w:hAnsi="SF Pro Text"/>
        </w:rPr>
        <w:t>Kennesh</w:t>
      </w:r>
      <w:proofErr w:type="spellEnd"/>
      <w:r w:rsidRPr="005D3C41">
        <w:rPr>
          <w:rFonts w:ascii="SF Pro Text" w:hAnsi="SF Pro Text"/>
        </w:rPr>
        <w:t xml:space="preserve">., 2002). </w:t>
      </w:r>
    </w:p>
    <w:p w14:paraId="752BCC15" w14:textId="00D4E67C" w:rsidR="00182E51" w:rsidRDefault="00182E51" w:rsidP="00182E51">
      <w:pPr>
        <w:spacing w:line="240" w:lineRule="auto"/>
        <w:jc w:val="both"/>
        <w:rPr>
          <w:rFonts w:ascii="SF Pro Text" w:hAnsi="SF Pro Text"/>
        </w:rPr>
      </w:pPr>
      <w:r w:rsidRPr="005D3C41">
        <w:rPr>
          <w:rFonts w:ascii="SF Pro Text" w:hAnsi="SF Pro Text"/>
        </w:rPr>
        <w:t xml:space="preserve">However, all hope is not lost. </w:t>
      </w:r>
      <w:r w:rsidRPr="00D945AF">
        <w:rPr>
          <w:rFonts w:ascii="SF Pro Text" w:hAnsi="SF Pro Text"/>
        </w:rPr>
        <w:t>In Europe, for example, the established EU Natura2000 network of MPAs aims to protect the most threatened habitats and their associated species – although, without a clearer constant understanding of these habitats and their temporal and spatial changes, they remain still at risk (</w:t>
      </w:r>
      <w:proofErr w:type="spellStart"/>
      <w:r w:rsidRPr="00D945AF">
        <w:rPr>
          <w:rFonts w:ascii="SF Pro Text" w:hAnsi="SF Pro Text"/>
        </w:rPr>
        <w:t>Sunblad</w:t>
      </w:r>
      <w:proofErr w:type="spellEnd"/>
      <w:r w:rsidRPr="00D945AF">
        <w:rPr>
          <w:rFonts w:ascii="SF Pro Text" w:hAnsi="SF Pro Text"/>
        </w:rPr>
        <w:t xml:space="preserve"> et al., 2011). In an ecological utopia,</w:t>
      </w:r>
      <w:r>
        <w:rPr>
          <w:rFonts w:ascii="SF Pro Text" w:hAnsi="SF Pro Text"/>
        </w:rPr>
        <w:t xml:space="preserve"> to aid in our understanding of these threatened habitats and species,</w:t>
      </w:r>
      <w:r w:rsidRPr="005D3C41">
        <w:rPr>
          <w:rFonts w:ascii="SF Pro Text" w:hAnsi="SF Pro Text"/>
        </w:rPr>
        <w:t xml:space="preserve"> a constant monitoring</w:t>
      </w:r>
      <w:r>
        <w:rPr>
          <w:rFonts w:ascii="SF Pro Text" w:hAnsi="SF Pro Text"/>
        </w:rPr>
        <w:t xml:space="preserve"> system</w:t>
      </w:r>
      <w:r w:rsidRPr="005D3C41">
        <w:rPr>
          <w:rFonts w:ascii="SF Pro Text" w:hAnsi="SF Pro Text"/>
        </w:rPr>
        <w:t xml:space="preserve"> that would give us </w:t>
      </w:r>
      <w:r>
        <w:rPr>
          <w:rFonts w:ascii="SF Pro Text" w:hAnsi="SF Pro Text"/>
        </w:rPr>
        <w:t xml:space="preserve">high quality, </w:t>
      </w:r>
      <w:r w:rsidRPr="005D3C41">
        <w:rPr>
          <w:rFonts w:ascii="SF Pro Text" w:hAnsi="SF Pro Text"/>
        </w:rPr>
        <w:t>real time feedback on habitat types and conditions in the coastal zone</w:t>
      </w:r>
      <w:r>
        <w:rPr>
          <w:rFonts w:ascii="SF Pro Text" w:hAnsi="SF Pro Text"/>
        </w:rPr>
        <w:t>.</w:t>
      </w:r>
      <w:r w:rsidRPr="005D3C41">
        <w:rPr>
          <w:rFonts w:ascii="SF Pro Text" w:hAnsi="SF Pro Text"/>
        </w:rPr>
        <w:t xml:space="preserve"> </w:t>
      </w:r>
      <w:r>
        <w:rPr>
          <w:rFonts w:ascii="SF Pro Text" w:hAnsi="SF Pro Text"/>
        </w:rPr>
        <w:t>T</w:t>
      </w:r>
      <w:r w:rsidRPr="005D3C41">
        <w:rPr>
          <w:rFonts w:ascii="SF Pro Text" w:hAnsi="SF Pro Text"/>
        </w:rPr>
        <w:t>he data could be reviewed over time to monitor changes</w:t>
      </w:r>
      <w:r>
        <w:rPr>
          <w:rFonts w:ascii="SF Pro Text" w:hAnsi="SF Pro Text"/>
        </w:rPr>
        <w:t xml:space="preserve"> in habitat patch size, the movement of organisms</w:t>
      </w:r>
      <w:r w:rsidR="00D945AF">
        <w:rPr>
          <w:rFonts w:ascii="SF Pro Text" w:hAnsi="SF Pro Text"/>
        </w:rPr>
        <w:t xml:space="preserve"> such</w:t>
      </w:r>
      <w:r>
        <w:rPr>
          <w:rFonts w:ascii="SF Pro Text" w:hAnsi="SF Pro Text"/>
        </w:rPr>
        <w:t xml:space="preserve"> invasive species, </w:t>
      </w:r>
      <w:r w:rsidR="00D945AF">
        <w:rPr>
          <w:rFonts w:ascii="SF Pro Text" w:hAnsi="SF Pro Text"/>
        </w:rPr>
        <w:t xml:space="preserve">marine litter, marine mammals, seabirds </w:t>
      </w:r>
      <w:r>
        <w:rPr>
          <w:rFonts w:ascii="SF Pro Text" w:hAnsi="SF Pro Text"/>
        </w:rPr>
        <w:t xml:space="preserve">and the geological landscape could </w:t>
      </w:r>
      <w:r w:rsidR="00D945AF">
        <w:rPr>
          <w:rFonts w:ascii="SF Pro Text" w:hAnsi="SF Pro Text"/>
        </w:rPr>
        <w:t xml:space="preserve">all </w:t>
      </w:r>
      <w:r>
        <w:rPr>
          <w:rFonts w:ascii="SF Pro Text" w:hAnsi="SF Pro Text"/>
        </w:rPr>
        <w:t xml:space="preserve">be monitored. </w:t>
      </w:r>
    </w:p>
    <w:p w14:paraId="2C413EE9" w14:textId="77777777" w:rsidR="00182E51" w:rsidRPr="005D3C41" w:rsidRDefault="00182E51" w:rsidP="00182E51">
      <w:pPr>
        <w:spacing w:line="240" w:lineRule="auto"/>
        <w:jc w:val="both"/>
        <w:rPr>
          <w:rFonts w:ascii="SF Pro Text" w:hAnsi="SF Pro Text"/>
        </w:rPr>
      </w:pPr>
      <w:r w:rsidRPr="005D3C41">
        <w:rPr>
          <w:rFonts w:ascii="SF Pro Text" w:hAnsi="SF Pro Text"/>
        </w:rPr>
        <w:t xml:space="preserve">While traditional monitoring efforts can be arduous, time-consuming and expensive when covering large spatial areas; with the use of novel remote sensing, this ecological </w:t>
      </w:r>
      <w:r>
        <w:rPr>
          <w:rFonts w:ascii="SF Pro Text" w:hAnsi="SF Pro Text"/>
        </w:rPr>
        <w:t>utopia may not be</w:t>
      </w:r>
      <w:r w:rsidRPr="005D3C41">
        <w:rPr>
          <w:rFonts w:ascii="SF Pro Text" w:hAnsi="SF Pro Text"/>
        </w:rPr>
        <w:t xml:space="preserve"> too far-flung</w:t>
      </w:r>
      <w:r>
        <w:rPr>
          <w:rFonts w:ascii="SF Pro Text" w:hAnsi="SF Pro Text"/>
        </w:rPr>
        <w:t xml:space="preserve"> (</w:t>
      </w:r>
      <w:proofErr w:type="spellStart"/>
      <w:r>
        <w:rPr>
          <w:rFonts w:ascii="SF Pro Text" w:hAnsi="SF Pro Text"/>
        </w:rPr>
        <w:t>Murfitt</w:t>
      </w:r>
      <w:proofErr w:type="spellEnd"/>
      <w:r>
        <w:rPr>
          <w:rFonts w:ascii="SF Pro Text" w:hAnsi="SF Pro Text"/>
        </w:rPr>
        <w:t xml:space="preserve"> et al., 2017)</w:t>
      </w:r>
      <w:r w:rsidRPr="005D3C41">
        <w:rPr>
          <w:rFonts w:ascii="SF Pro Text" w:hAnsi="SF Pro Text"/>
        </w:rPr>
        <w:t>. Although satellite imagery has been readily available since the 1960’s with satellite systems from the Copernicus and Landsat programmes providing aerial imagery; these images are often to coarse to get a detailed understanding of the shallow water habitats</w:t>
      </w:r>
      <w:r>
        <w:rPr>
          <w:rFonts w:ascii="SF Pro Text" w:hAnsi="SF Pro Text"/>
        </w:rPr>
        <w:t xml:space="preserve"> in question</w:t>
      </w:r>
      <w:r w:rsidRPr="005D3C41">
        <w:rPr>
          <w:rFonts w:ascii="SF Pro Text" w:hAnsi="SF Pro Text"/>
        </w:rPr>
        <w:t xml:space="preserve">. The images have often had a 30-300 metre meter pixel resolution, so smaller details were unobservable. However, the last five years has seen a prolific increase in the number of satellite platforms and the spatial resolutions of civilian-available remote sensing techniques (Rogan &amp; Chen, 2003).  </w:t>
      </w:r>
      <w:r>
        <w:rPr>
          <w:rFonts w:ascii="SF Pro Text" w:hAnsi="SF Pro Text"/>
        </w:rPr>
        <w:t>With increased resolution we may be able to identify different habitat types, and possibly go as far as individual species. This knowledge of an environment should give us some insight into the habitat quality, and with enough knowledge of shallow water habitat ecology, a potential understanding of the assemblage present (</w:t>
      </w:r>
      <w:proofErr w:type="spellStart"/>
      <w:r>
        <w:rPr>
          <w:rFonts w:ascii="SF Pro Text" w:hAnsi="SF Pro Text"/>
        </w:rPr>
        <w:t>Dokulil</w:t>
      </w:r>
      <w:proofErr w:type="spellEnd"/>
      <w:r>
        <w:rPr>
          <w:rFonts w:ascii="SF Pro Text" w:hAnsi="SF Pro Text"/>
        </w:rPr>
        <w:t xml:space="preserve">., 2003).  </w:t>
      </w:r>
    </w:p>
    <w:p w14:paraId="5E173F18" w14:textId="26162FF8" w:rsidR="00182E51" w:rsidRPr="005D3C41" w:rsidRDefault="00182E51" w:rsidP="00182E51">
      <w:pPr>
        <w:spacing w:line="240" w:lineRule="auto"/>
        <w:jc w:val="both"/>
        <w:rPr>
          <w:rFonts w:ascii="SF Pro Text" w:hAnsi="SF Pro Text"/>
        </w:rPr>
      </w:pPr>
      <w:r w:rsidRPr="005D3C41">
        <w:rPr>
          <w:rFonts w:ascii="SF Pro Text" w:hAnsi="SF Pro Text"/>
        </w:rPr>
        <w:t>The a</w:t>
      </w:r>
      <w:r w:rsidRPr="005D3C41">
        <w:rPr>
          <w:rFonts w:ascii="SF Pro Text" w:hAnsi="SF Pro Text" w:cs="Arial"/>
          <w:shd w:val="clear" w:color="auto" w:fill="FFFFFF"/>
        </w:rPr>
        <w:t xml:space="preserve">pplications of remote sensing technology in coastal research and monitoring has long been on the wish list of scientists and </w:t>
      </w:r>
      <w:r w:rsidRPr="005D3C41">
        <w:rPr>
          <w:rFonts w:ascii="SF Pro Text" w:hAnsi="SF Pro Text" w:cs="Arial"/>
          <w:shd w:val="clear" w:color="auto" w:fill="FFFFFF"/>
        </w:rPr>
        <w:lastRenderedPageBreak/>
        <w:t xml:space="preserve">environmental managers, but accurate data acquisition has so far been hampered by technical challenges. However, during the last few years small flying drones, technically named unmanned aerial vehicle (UAV’s), have become available. Equipped with sophisticated optical sensors, UAVs support high resolution (cm-scale) data acquisition of coastal and shallow water habitats in near-real time. The technology is still in its infancy, but the potential applications are numerous. </w:t>
      </w:r>
    </w:p>
    <w:p w14:paraId="55468BDC" w14:textId="44FFFF42" w:rsidR="008E4590" w:rsidRDefault="00EF69DD" w:rsidP="00182E51">
      <w:pPr>
        <w:spacing w:line="240" w:lineRule="auto"/>
        <w:jc w:val="both"/>
        <w:rPr>
          <w:rFonts w:ascii="SF Pro Text" w:hAnsi="SF Pro Text"/>
        </w:rPr>
      </w:pPr>
      <w:r>
        <w:rPr>
          <w:rFonts w:ascii="SF Pro Text" w:hAnsi="SF Pro Text"/>
          <w:noProof/>
        </w:rPr>
        <w:drawing>
          <wp:anchor distT="0" distB="0" distL="114300" distR="114300" simplePos="0" relativeHeight="251652096" behindDoc="1" locked="0" layoutInCell="1" allowOverlap="1" wp14:anchorId="301ABCBE" wp14:editId="5B4A836E">
            <wp:simplePos x="0" y="0"/>
            <wp:positionH relativeFrom="margin">
              <wp:posOffset>369570</wp:posOffset>
            </wp:positionH>
            <wp:positionV relativeFrom="paragraph">
              <wp:posOffset>2585720</wp:posOffset>
            </wp:positionV>
            <wp:extent cx="5081270" cy="4293235"/>
            <wp:effectExtent l="0" t="0" r="0" b="0"/>
            <wp:wrapTight wrapText="bothSides">
              <wp:wrapPolygon edited="0">
                <wp:start x="0" y="0"/>
                <wp:lineTo x="0" y="18402"/>
                <wp:lineTo x="10770" y="18402"/>
                <wp:lineTo x="729" y="18785"/>
                <wp:lineTo x="243" y="18881"/>
                <wp:lineTo x="243" y="20990"/>
                <wp:lineTo x="6073" y="21181"/>
                <wp:lineTo x="14090" y="21181"/>
                <wp:lineTo x="19354" y="20127"/>
                <wp:lineTo x="19354" y="19936"/>
                <wp:lineTo x="19678" y="18881"/>
                <wp:lineTo x="19030" y="18785"/>
                <wp:lineTo x="10851" y="18402"/>
                <wp:lineTo x="12147" y="16869"/>
                <wp:lineTo x="15953" y="16869"/>
                <wp:lineTo x="21379" y="16006"/>
                <wp:lineTo x="21460" y="1629"/>
                <wp:lineTo x="20650" y="1534"/>
                <wp:lineTo x="10041" y="1534"/>
                <wp:lineTo x="9151"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1270" cy="4293235"/>
                    </a:xfrm>
                    <a:prstGeom prst="rect">
                      <a:avLst/>
                    </a:prstGeom>
                    <a:noFill/>
                  </pic:spPr>
                </pic:pic>
              </a:graphicData>
            </a:graphic>
            <wp14:sizeRelH relativeFrom="margin">
              <wp14:pctWidth>0</wp14:pctWidth>
            </wp14:sizeRelH>
            <wp14:sizeRelV relativeFrom="margin">
              <wp14:pctHeight>0</wp14:pctHeight>
            </wp14:sizeRelV>
          </wp:anchor>
        </w:drawing>
      </w:r>
      <w:r w:rsidR="00182E51" w:rsidRPr="005D3C41">
        <w:rPr>
          <w:rFonts w:ascii="SF Pro Text" w:hAnsi="SF Pro Text" w:cs="Arial"/>
          <w:shd w:val="clear" w:color="auto" w:fill="FFFFFF"/>
        </w:rPr>
        <w:t xml:space="preserve">This project has two main aims: </w:t>
      </w:r>
      <w:bookmarkStart w:id="0" w:name="_Hlk26969650"/>
      <w:r w:rsidR="00182E51" w:rsidRPr="005D3C41">
        <w:rPr>
          <w:rFonts w:ascii="SF Pro Text" w:hAnsi="SF Pro Text" w:cs="Arial"/>
          <w:shd w:val="clear" w:color="auto" w:fill="FFFFFF"/>
        </w:rPr>
        <w:t xml:space="preserve">the first being to map and investigate marine shallow water habitats in the coastal zone, with the second aim being to develop and test novel techniques and technology to improve shallow water habitat mapping using flying drones; here, through providing increased coverage and cost-efficient solutions for future research and management. </w:t>
      </w:r>
      <w:r w:rsidR="00182E51" w:rsidRPr="005D3C41">
        <w:rPr>
          <w:rFonts w:ascii="SF Pro Text" w:hAnsi="SF Pro Text"/>
        </w:rPr>
        <w:t>Using both fixed wing (</w:t>
      </w:r>
      <w:proofErr w:type="spellStart"/>
      <w:r w:rsidR="00182E51" w:rsidRPr="005D3C41">
        <w:rPr>
          <w:rFonts w:ascii="SF Pro Text" w:hAnsi="SF Pro Text"/>
        </w:rPr>
        <w:t>eBee</w:t>
      </w:r>
      <w:proofErr w:type="spellEnd"/>
      <w:r w:rsidR="00182E51" w:rsidRPr="005D3C41">
        <w:rPr>
          <w:rFonts w:ascii="SF Pro Text" w:hAnsi="SF Pro Text"/>
        </w:rPr>
        <w:t xml:space="preserve"> X, </w:t>
      </w:r>
      <w:proofErr w:type="spellStart"/>
      <w:r w:rsidR="00182E51" w:rsidRPr="005D3C41">
        <w:rPr>
          <w:rFonts w:ascii="SF Pro Text" w:hAnsi="SF Pro Text"/>
        </w:rPr>
        <w:t>SenseFly</w:t>
      </w:r>
      <w:proofErr w:type="spellEnd"/>
      <w:r w:rsidR="00182E51" w:rsidRPr="005D3C41">
        <w:rPr>
          <w:rFonts w:ascii="SF Pro Text" w:hAnsi="SF Pro Text"/>
        </w:rPr>
        <w:t xml:space="preserve">) and rotor blade (DJI M600) drones fitted with RGB and multi-spectral cameras, we want to produce high resolution images of the near-coastal zone (beach to ~5 m depth) in two marine national parks within the </w:t>
      </w:r>
      <w:proofErr w:type="spellStart"/>
      <w:r w:rsidR="00182E51" w:rsidRPr="005D3C41">
        <w:rPr>
          <w:rFonts w:ascii="SF Pro Text" w:hAnsi="SF Pro Text"/>
        </w:rPr>
        <w:t>Oslofjord</w:t>
      </w:r>
      <w:proofErr w:type="spellEnd"/>
      <w:r w:rsidR="00182E51" w:rsidRPr="005D3C41">
        <w:rPr>
          <w:rFonts w:ascii="SF Pro Text" w:hAnsi="SF Pro Text"/>
        </w:rPr>
        <w:t>.</w:t>
      </w:r>
      <w:r w:rsidR="008E4590">
        <w:rPr>
          <w:rFonts w:ascii="SF Pro Text" w:hAnsi="SF Pro Text"/>
        </w:rPr>
        <w:t xml:space="preserve"> </w:t>
      </w:r>
    </w:p>
    <w:p w14:paraId="3CDC5C60" w14:textId="5C29A732" w:rsidR="00182E51" w:rsidRPr="005D3C41" w:rsidRDefault="00182E51" w:rsidP="00182E51">
      <w:pPr>
        <w:spacing w:line="240" w:lineRule="auto"/>
        <w:jc w:val="both"/>
        <w:rPr>
          <w:rFonts w:ascii="SF Pro Text" w:hAnsi="SF Pro Text"/>
        </w:rPr>
      </w:pPr>
      <w:r w:rsidRPr="005D3C41">
        <w:rPr>
          <w:rFonts w:ascii="SF Pro Text" w:hAnsi="SF Pro Text"/>
        </w:rPr>
        <w:t>The drone</w:t>
      </w:r>
      <w:r w:rsidR="008E4590">
        <w:rPr>
          <w:rFonts w:ascii="SF Pro Text" w:hAnsi="SF Pro Text"/>
        </w:rPr>
        <w:t xml:space="preserve"> </w:t>
      </w:r>
      <w:r w:rsidRPr="005D3C41">
        <w:rPr>
          <w:rFonts w:ascii="SF Pro Text" w:hAnsi="SF Pro Text"/>
        </w:rPr>
        <w:t>recorded images will be used to create a habitat classification tool that will enable large</w:t>
      </w:r>
      <w:r w:rsidR="008E4590">
        <w:rPr>
          <w:rFonts w:ascii="SF Pro Text" w:hAnsi="SF Pro Text"/>
        </w:rPr>
        <w:t xml:space="preserve"> </w:t>
      </w:r>
      <w:r w:rsidRPr="005D3C41">
        <w:rPr>
          <w:rFonts w:ascii="SF Pro Text" w:hAnsi="SF Pro Text"/>
        </w:rPr>
        <w:t>coastal and shallow water areas to be habitat mapped with relative ease, and cost-efficiency. Images of certain quality and relevance will also be used by the National parks in dissemination of knowledge.</w:t>
      </w:r>
    </w:p>
    <w:bookmarkEnd w:id="0"/>
    <w:p w14:paraId="0D0CF1B9" w14:textId="48B75609" w:rsidR="00553331" w:rsidRDefault="00182E51" w:rsidP="00182E51">
      <w:pPr>
        <w:spacing w:line="240" w:lineRule="auto"/>
        <w:jc w:val="both"/>
        <w:rPr>
          <w:rFonts w:ascii="SF Pro Text" w:hAnsi="SF Pro Text"/>
        </w:rPr>
      </w:pPr>
      <w:r w:rsidRPr="005D3C41">
        <w:rPr>
          <w:rFonts w:ascii="SF Pro Text" w:hAnsi="SF Pro Text"/>
        </w:rPr>
        <w:t xml:space="preserve">This work has huge potential to change the way we monitor our coastal as well as in-land regions (Noor et al., 2018). The money, time and effort that goes into surveying can be greatly reduced with the use of remote sensing from flying drones. Furthermore, we already </w:t>
      </w:r>
      <w:r>
        <w:rPr>
          <w:rFonts w:ascii="SF Pro Text" w:hAnsi="SF Pro Text"/>
        </w:rPr>
        <w:t>have access to a huge</w:t>
      </w:r>
      <w:r w:rsidRPr="005D3C41">
        <w:rPr>
          <w:rFonts w:ascii="SF Pro Text" w:hAnsi="SF Pro Text"/>
        </w:rPr>
        <w:t xml:space="preserve"> data</w:t>
      </w:r>
      <w:r>
        <w:rPr>
          <w:rFonts w:ascii="SF Pro Text" w:hAnsi="SF Pro Text"/>
        </w:rPr>
        <w:t>base made-up-of decades of</w:t>
      </w:r>
      <w:r w:rsidRPr="005D3C41">
        <w:rPr>
          <w:rFonts w:ascii="SF Pro Text" w:hAnsi="SF Pro Text"/>
        </w:rPr>
        <w:t xml:space="preserve"> satellite imaging; while drone imaging efforts could be set up along the coast for future routine monitoring.</w:t>
      </w:r>
    </w:p>
    <w:p w14:paraId="7738FA11" w14:textId="77777777" w:rsidR="008E4590" w:rsidRPr="008E4590" w:rsidRDefault="008E4590" w:rsidP="008E4590">
      <w:pPr>
        <w:spacing w:line="240" w:lineRule="auto"/>
        <w:jc w:val="both"/>
        <w:rPr>
          <w:rFonts w:ascii="SF Pro Text" w:hAnsi="SF Pro Text"/>
          <w:b/>
          <w:bCs/>
        </w:rPr>
      </w:pPr>
      <w:r w:rsidRPr="008E4590">
        <w:rPr>
          <w:rFonts w:ascii="SF Pro Text" w:hAnsi="SF Pro Text"/>
          <w:b/>
          <w:bCs/>
        </w:rPr>
        <w:t xml:space="preserve">Method </w:t>
      </w:r>
    </w:p>
    <w:p w14:paraId="5FDE5203" w14:textId="1B022500" w:rsidR="008E4590" w:rsidRPr="008E4590" w:rsidRDefault="008E4590" w:rsidP="008E4590">
      <w:pPr>
        <w:spacing w:line="240" w:lineRule="auto"/>
        <w:jc w:val="both"/>
        <w:rPr>
          <w:rFonts w:ascii="SF Pro Text" w:hAnsi="SF Pro Text"/>
          <w:b/>
          <w:bCs/>
        </w:rPr>
      </w:pPr>
      <w:r w:rsidRPr="008E4590">
        <w:rPr>
          <w:rFonts w:ascii="SF Pro Text" w:hAnsi="SF Pro Text"/>
          <w:b/>
          <w:bCs/>
        </w:rPr>
        <w:t>Sites</w:t>
      </w:r>
    </w:p>
    <w:p w14:paraId="6EFD3665" w14:textId="1CC66FAB" w:rsidR="008E4590" w:rsidRDefault="008E4590" w:rsidP="008E4590">
      <w:pPr>
        <w:spacing w:line="240" w:lineRule="auto"/>
        <w:jc w:val="both"/>
        <w:rPr>
          <w:rFonts w:ascii="SF Pro Text" w:hAnsi="SF Pro Text"/>
        </w:rPr>
      </w:pPr>
      <w:r w:rsidRPr="008E4590">
        <w:rPr>
          <w:rFonts w:ascii="SF Pro Text" w:hAnsi="SF Pro Text"/>
        </w:rPr>
        <w:t xml:space="preserve">This project spans across two national parks in southern </w:t>
      </w:r>
      <w:proofErr w:type="spellStart"/>
      <w:r w:rsidRPr="008E4590">
        <w:rPr>
          <w:rFonts w:ascii="SF Pro Text" w:hAnsi="SF Pro Text"/>
        </w:rPr>
        <w:t>Oslofjord</w:t>
      </w:r>
      <w:proofErr w:type="spellEnd"/>
      <w:r w:rsidRPr="008E4590">
        <w:rPr>
          <w:rFonts w:ascii="SF Pro Text" w:hAnsi="SF Pro Text"/>
        </w:rPr>
        <w:t xml:space="preserve">. </w:t>
      </w:r>
      <w:proofErr w:type="spellStart"/>
      <w:r w:rsidRPr="008E4590">
        <w:rPr>
          <w:rFonts w:ascii="SF Pro Text" w:hAnsi="SF Pro Text"/>
        </w:rPr>
        <w:t>Færder</w:t>
      </w:r>
      <w:proofErr w:type="spellEnd"/>
      <w:r w:rsidRPr="008E4590">
        <w:rPr>
          <w:rFonts w:ascii="SF Pro Text" w:hAnsi="SF Pro Text"/>
        </w:rPr>
        <w:t xml:space="preserve"> national park to the west, and </w:t>
      </w:r>
      <w:proofErr w:type="spellStart"/>
      <w:r w:rsidRPr="008E4590">
        <w:rPr>
          <w:rFonts w:ascii="SF Pro Text" w:hAnsi="SF Pro Text"/>
        </w:rPr>
        <w:t>Ytre</w:t>
      </w:r>
      <w:proofErr w:type="spellEnd"/>
      <w:r w:rsidRPr="008E4590">
        <w:rPr>
          <w:rFonts w:ascii="SF Pro Text" w:hAnsi="SF Pro Text"/>
        </w:rPr>
        <w:t xml:space="preserve"> </w:t>
      </w:r>
      <w:proofErr w:type="spellStart"/>
      <w:r w:rsidRPr="008E4590">
        <w:rPr>
          <w:rFonts w:ascii="SF Pro Text" w:hAnsi="SF Pro Text"/>
        </w:rPr>
        <w:t>Hvaler</w:t>
      </w:r>
      <w:proofErr w:type="spellEnd"/>
      <w:r w:rsidRPr="008E4590">
        <w:rPr>
          <w:rFonts w:ascii="SF Pro Text" w:hAnsi="SF Pro Text"/>
        </w:rPr>
        <w:t xml:space="preserve"> national park to the East.</w:t>
      </w:r>
    </w:p>
    <w:p w14:paraId="03B6A687" w14:textId="111F2D63" w:rsidR="008E4590" w:rsidRDefault="008E4590" w:rsidP="008E4590">
      <w:pPr>
        <w:spacing w:line="240" w:lineRule="auto"/>
        <w:jc w:val="both"/>
        <w:rPr>
          <w:rFonts w:ascii="SF Pro Text" w:hAnsi="SF Pro Text"/>
        </w:rPr>
      </w:pPr>
    </w:p>
    <w:p w14:paraId="741CE61C" w14:textId="75D74F78" w:rsidR="008E4590" w:rsidRDefault="008E4590" w:rsidP="008E4590">
      <w:pPr>
        <w:spacing w:line="240" w:lineRule="auto"/>
        <w:jc w:val="both"/>
        <w:rPr>
          <w:rFonts w:ascii="SF Pro Text" w:hAnsi="SF Pro Text"/>
        </w:rPr>
      </w:pPr>
    </w:p>
    <w:p w14:paraId="16790951" w14:textId="3C67299D" w:rsidR="008E4590" w:rsidRDefault="008E4590" w:rsidP="008E4590">
      <w:pPr>
        <w:spacing w:line="240" w:lineRule="auto"/>
        <w:jc w:val="both"/>
        <w:rPr>
          <w:rFonts w:ascii="SF Pro Text" w:hAnsi="SF Pro Text"/>
        </w:rPr>
      </w:pPr>
    </w:p>
    <w:p w14:paraId="5CB446EC" w14:textId="0C0C1DA4" w:rsidR="008E4590" w:rsidRDefault="008E4590" w:rsidP="008E4590">
      <w:pPr>
        <w:spacing w:line="240" w:lineRule="auto"/>
        <w:jc w:val="both"/>
        <w:rPr>
          <w:rFonts w:ascii="SF Pro Text" w:hAnsi="SF Pro Text"/>
        </w:rPr>
      </w:pPr>
    </w:p>
    <w:p w14:paraId="40EF9438" w14:textId="4215FBD0" w:rsidR="008E4590" w:rsidRDefault="008E4590" w:rsidP="008E4590">
      <w:pPr>
        <w:spacing w:line="240" w:lineRule="auto"/>
        <w:jc w:val="both"/>
        <w:rPr>
          <w:rFonts w:ascii="SF Pro Text" w:hAnsi="SF Pro Text"/>
        </w:rPr>
      </w:pPr>
    </w:p>
    <w:p w14:paraId="606A41BD" w14:textId="6768CE11" w:rsidR="008E4590" w:rsidRDefault="008E4590" w:rsidP="008E4590">
      <w:pPr>
        <w:spacing w:line="240" w:lineRule="auto"/>
        <w:jc w:val="both"/>
        <w:rPr>
          <w:rFonts w:ascii="SF Pro Text" w:hAnsi="SF Pro Text"/>
        </w:rPr>
      </w:pPr>
    </w:p>
    <w:p w14:paraId="031CC3D2" w14:textId="53D6BB7C" w:rsidR="008E4590" w:rsidRPr="008E4590" w:rsidRDefault="008E4590" w:rsidP="008E4590">
      <w:pPr>
        <w:spacing w:line="240" w:lineRule="auto"/>
        <w:jc w:val="both"/>
        <w:rPr>
          <w:rFonts w:ascii="SF Pro Text" w:hAnsi="SF Pro Text"/>
        </w:rPr>
      </w:pPr>
      <w:proofErr w:type="spellStart"/>
      <w:r w:rsidRPr="008E4590">
        <w:rPr>
          <w:rFonts w:ascii="SF Pro Text" w:hAnsi="SF Pro Text"/>
        </w:rPr>
        <w:lastRenderedPageBreak/>
        <w:t>Ytre</w:t>
      </w:r>
      <w:proofErr w:type="spellEnd"/>
      <w:r w:rsidRPr="008E4590">
        <w:rPr>
          <w:rFonts w:ascii="SF Pro Text" w:hAnsi="SF Pro Text"/>
        </w:rPr>
        <w:t xml:space="preserve"> </w:t>
      </w:r>
      <w:proofErr w:type="spellStart"/>
      <w:r w:rsidRPr="008E4590">
        <w:rPr>
          <w:rFonts w:ascii="SF Pro Text" w:hAnsi="SF Pro Text"/>
        </w:rPr>
        <w:t>Hvaler</w:t>
      </w:r>
      <w:proofErr w:type="spellEnd"/>
      <w:r w:rsidRPr="008E4590">
        <w:rPr>
          <w:rFonts w:ascii="SF Pro Text" w:hAnsi="SF Pro Text"/>
        </w:rPr>
        <w:t xml:space="preserve"> national park is influenced by the large freshwater output of the Glomma river, meaning the system is more brackish.</w:t>
      </w:r>
      <w:r>
        <w:rPr>
          <w:rFonts w:ascii="SF Pro Text" w:hAnsi="SF Pro Text"/>
        </w:rPr>
        <w:t xml:space="preserve"> </w:t>
      </w:r>
      <w:r w:rsidRPr="008E4590">
        <w:rPr>
          <w:rFonts w:ascii="SF Pro Text" w:hAnsi="SF Pro Text"/>
        </w:rPr>
        <w:t xml:space="preserve">The conditions in </w:t>
      </w:r>
      <w:proofErr w:type="spellStart"/>
      <w:r w:rsidRPr="008E4590">
        <w:rPr>
          <w:rFonts w:ascii="SF Pro Text" w:hAnsi="SF Pro Text"/>
        </w:rPr>
        <w:t>Færder</w:t>
      </w:r>
      <w:proofErr w:type="spellEnd"/>
      <w:r w:rsidRPr="008E4590">
        <w:rPr>
          <w:rFonts w:ascii="SF Pro Text" w:hAnsi="SF Pro Text"/>
        </w:rPr>
        <w:t xml:space="preserve"> national park are much more marine; giving us the belief that we would achieve a more varied range of habitats to sample.   </w:t>
      </w:r>
    </w:p>
    <w:p w14:paraId="0190FDF9" w14:textId="3C02E54E" w:rsidR="008E4590" w:rsidRDefault="008E4590" w:rsidP="008E4590">
      <w:pPr>
        <w:spacing w:line="240" w:lineRule="auto"/>
        <w:jc w:val="both"/>
        <w:rPr>
          <w:rFonts w:ascii="SF Pro Text" w:hAnsi="SF Pro Text"/>
        </w:rPr>
      </w:pPr>
      <w:r w:rsidRPr="008E4590">
        <w:rPr>
          <w:rFonts w:ascii="SF Pro Text" w:hAnsi="SF Pro Text"/>
        </w:rPr>
        <w:t xml:space="preserve"> At each location, sites of interest believed to build a representative picture of the areas we chose to map: In </w:t>
      </w:r>
      <w:proofErr w:type="spellStart"/>
      <w:r w:rsidRPr="008E4590">
        <w:rPr>
          <w:rFonts w:ascii="SF Pro Text" w:hAnsi="SF Pro Text"/>
        </w:rPr>
        <w:t>Hvaler</w:t>
      </w:r>
      <w:proofErr w:type="spellEnd"/>
      <w:r w:rsidRPr="008E4590">
        <w:rPr>
          <w:rFonts w:ascii="SF Pro Text" w:hAnsi="SF Pro Text"/>
        </w:rPr>
        <w:t xml:space="preserve"> national park we planned to capture images of three sites of interest across </w:t>
      </w:r>
      <w:proofErr w:type="spellStart"/>
      <w:r w:rsidRPr="008E4590">
        <w:rPr>
          <w:rFonts w:ascii="SF Pro Text" w:hAnsi="SF Pro Text"/>
        </w:rPr>
        <w:t>Akerøya</w:t>
      </w:r>
      <w:proofErr w:type="spellEnd"/>
      <w:r w:rsidRPr="008E4590">
        <w:rPr>
          <w:rFonts w:ascii="SF Pro Text" w:hAnsi="SF Pro Text"/>
        </w:rPr>
        <w:t xml:space="preserve"> island (59.047278, 10.882570), however time and weather permitted us to sample the entire circumference of the island. </w:t>
      </w:r>
    </w:p>
    <w:p w14:paraId="326BF328" w14:textId="3FC80580" w:rsidR="008E4590" w:rsidRPr="008E4590" w:rsidRDefault="008E4590" w:rsidP="008E4590">
      <w:pPr>
        <w:spacing w:line="240" w:lineRule="auto"/>
        <w:jc w:val="both"/>
        <w:rPr>
          <w:rFonts w:ascii="SF Pro Text" w:hAnsi="SF Pro Text"/>
        </w:rPr>
      </w:pPr>
      <w:r w:rsidRPr="008E4590">
        <w:rPr>
          <w:rFonts w:ascii="SF Pro Text" w:hAnsi="SF Pro Text"/>
        </w:rPr>
        <w:t xml:space="preserve">Within </w:t>
      </w:r>
      <w:proofErr w:type="spellStart"/>
      <w:r w:rsidRPr="008E4590">
        <w:rPr>
          <w:rFonts w:ascii="SF Pro Text" w:hAnsi="SF Pro Text"/>
        </w:rPr>
        <w:t>Færder</w:t>
      </w:r>
      <w:proofErr w:type="spellEnd"/>
      <w:r w:rsidRPr="008E4590">
        <w:rPr>
          <w:rFonts w:ascii="SF Pro Text" w:hAnsi="SF Pro Text"/>
        </w:rPr>
        <w:t xml:space="preserve"> National Park (59.198652, 10.573015) however, due to bad weather only one of the two originally chosen study areas was sampled. Instead, after one area was successfully sampled, we moved to a more sheltered bay on the north side of </w:t>
      </w:r>
      <w:proofErr w:type="spellStart"/>
      <w:r w:rsidRPr="008E4590">
        <w:rPr>
          <w:rFonts w:ascii="SF Pro Text" w:hAnsi="SF Pro Text"/>
        </w:rPr>
        <w:t>Østre</w:t>
      </w:r>
      <w:proofErr w:type="spellEnd"/>
      <w:r w:rsidRPr="008E4590">
        <w:rPr>
          <w:rFonts w:ascii="SF Pro Text" w:hAnsi="SF Pro Text"/>
        </w:rPr>
        <w:t xml:space="preserve"> </w:t>
      </w:r>
      <w:proofErr w:type="spellStart"/>
      <w:r w:rsidRPr="008E4590">
        <w:rPr>
          <w:rFonts w:ascii="SF Pro Text" w:hAnsi="SF Pro Text"/>
        </w:rPr>
        <w:t>Bolæren</w:t>
      </w:r>
      <w:proofErr w:type="spellEnd"/>
      <w:r w:rsidRPr="008E4590">
        <w:rPr>
          <w:rFonts w:ascii="SF Pro Text" w:hAnsi="SF Pro Text"/>
        </w:rPr>
        <w:t xml:space="preserve"> where we could fly the drones at a lower altitude to avoid strong winds (10m+/s). </w:t>
      </w:r>
    </w:p>
    <w:p w14:paraId="4150FEE8" w14:textId="51A6B285" w:rsidR="006721D2" w:rsidRDefault="002725C2" w:rsidP="008E4590">
      <w:pPr>
        <w:spacing w:line="240" w:lineRule="auto"/>
        <w:jc w:val="both"/>
        <w:rPr>
          <w:rFonts w:ascii="SF Pro Text" w:hAnsi="SF Pro Text"/>
          <w:b/>
          <w:bCs/>
        </w:rPr>
      </w:pPr>
      <w:r>
        <w:rPr>
          <w:rFonts w:ascii="SF Pro Text" w:hAnsi="SF Pro Text"/>
          <w:b/>
          <w:bCs/>
          <w:noProof/>
        </w:rPr>
        <w:drawing>
          <wp:anchor distT="0" distB="0" distL="114300" distR="114300" simplePos="0" relativeHeight="251653120" behindDoc="1" locked="0" layoutInCell="1" allowOverlap="1" wp14:anchorId="0988FB45" wp14:editId="3978EC69">
            <wp:simplePos x="0" y="0"/>
            <wp:positionH relativeFrom="margin">
              <wp:align>center</wp:align>
            </wp:positionH>
            <wp:positionV relativeFrom="paragraph">
              <wp:posOffset>21802</wp:posOffset>
            </wp:positionV>
            <wp:extent cx="4604385" cy="4611370"/>
            <wp:effectExtent l="0" t="0" r="5715" b="0"/>
            <wp:wrapTight wrapText="bothSides">
              <wp:wrapPolygon edited="0">
                <wp:start x="2055" y="0"/>
                <wp:lineTo x="2055" y="8120"/>
                <wp:lineTo x="2413" y="8566"/>
                <wp:lineTo x="3307" y="8566"/>
                <wp:lineTo x="3307" y="17132"/>
                <wp:lineTo x="0" y="18471"/>
                <wp:lineTo x="0" y="21505"/>
                <wp:lineTo x="21537" y="21505"/>
                <wp:lineTo x="21537" y="18471"/>
                <wp:lineTo x="18231" y="17132"/>
                <wp:lineTo x="18231" y="8566"/>
                <wp:lineTo x="19125" y="8566"/>
                <wp:lineTo x="19571" y="8031"/>
                <wp:lineTo x="19482" y="0"/>
                <wp:lineTo x="2055"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4385" cy="4611370"/>
                    </a:xfrm>
                    <a:prstGeom prst="rect">
                      <a:avLst/>
                    </a:prstGeom>
                    <a:noFill/>
                  </pic:spPr>
                </pic:pic>
              </a:graphicData>
            </a:graphic>
            <wp14:sizeRelH relativeFrom="margin">
              <wp14:pctWidth>0</wp14:pctWidth>
            </wp14:sizeRelH>
            <wp14:sizeRelV relativeFrom="margin">
              <wp14:pctHeight>0</wp14:pctHeight>
            </wp14:sizeRelV>
          </wp:anchor>
        </w:drawing>
      </w:r>
    </w:p>
    <w:p w14:paraId="2287CF97" w14:textId="4BAD47C2" w:rsidR="006721D2" w:rsidRDefault="006721D2" w:rsidP="008E4590">
      <w:pPr>
        <w:spacing w:line="240" w:lineRule="auto"/>
        <w:jc w:val="both"/>
        <w:rPr>
          <w:rFonts w:ascii="SF Pro Text" w:hAnsi="SF Pro Text"/>
          <w:b/>
          <w:bCs/>
        </w:rPr>
      </w:pPr>
    </w:p>
    <w:p w14:paraId="0BC6A0E9" w14:textId="59025F57" w:rsidR="006721D2" w:rsidRDefault="006721D2" w:rsidP="008E4590">
      <w:pPr>
        <w:spacing w:line="240" w:lineRule="auto"/>
        <w:jc w:val="both"/>
        <w:rPr>
          <w:rFonts w:ascii="SF Pro Text" w:hAnsi="SF Pro Text"/>
          <w:b/>
          <w:bCs/>
        </w:rPr>
      </w:pPr>
    </w:p>
    <w:p w14:paraId="4F898112" w14:textId="77777777" w:rsidR="006721D2" w:rsidRDefault="006721D2" w:rsidP="008E4590">
      <w:pPr>
        <w:spacing w:line="240" w:lineRule="auto"/>
        <w:jc w:val="both"/>
        <w:rPr>
          <w:rFonts w:ascii="SF Pro Text" w:hAnsi="SF Pro Text"/>
          <w:b/>
          <w:bCs/>
        </w:rPr>
      </w:pPr>
    </w:p>
    <w:p w14:paraId="772F23B7" w14:textId="77777777" w:rsidR="006721D2" w:rsidRDefault="006721D2" w:rsidP="008E4590">
      <w:pPr>
        <w:spacing w:line="240" w:lineRule="auto"/>
        <w:jc w:val="both"/>
        <w:rPr>
          <w:rFonts w:ascii="SF Pro Text" w:hAnsi="SF Pro Text"/>
          <w:b/>
          <w:bCs/>
        </w:rPr>
      </w:pPr>
    </w:p>
    <w:p w14:paraId="743F5EC5" w14:textId="77777777" w:rsidR="006721D2" w:rsidRDefault="006721D2" w:rsidP="008E4590">
      <w:pPr>
        <w:spacing w:line="240" w:lineRule="auto"/>
        <w:jc w:val="both"/>
        <w:rPr>
          <w:rFonts w:ascii="SF Pro Text" w:hAnsi="SF Pro Text"/>
          <w:b/>
          <w:bCs/>
        </w:rPr>
      </w:pPr>
    </w:p>
    <w:p w14:paraId="54BFEF65" w14:textId="77777777" w:rsidR="002725C2" w:rsidRDefault="002725C2" w:rsidP="008E4590">
      <w:pPr>
        <w:spacing w:line="240" w:lineRule="auto"/>
        <w:jc w:val="both"/>
        <w:rPr>
          <w:rFonts w:ascii="SF Pro Text" w:hAnsi="SF Pro Text"/>
          <w:b/>
          <w:bCs/>
        </w:rPr>
      </w:pPr>
    </w:p>
    <w:p w14:paraId="2B943DAC" w14:textId="77777777" w:rsidR="002725C2" w:rsidRDefault="002725C2" w:rsidP="008E4590">
      <w:pPr>
        <w:spacing w:line="240" w:lineRule="auto"/>
        <w:jc w:val="both"/>
        <w:rPr>
          <w:rFonts w:ascii="SF Pro Text" w:hAnsi="SF Pro Text"/>
          <w:b/>
          <w:bCs/>
        </w:rPr>
      </w:pPr>
    </w:p>
    <w:p w14:paraId="5F56E66F" w14:textId="77777777" w:rsidR="002725C2" w:rsidRDefault="002725C2" w:rsidP="008E4590">
      <w:pPr>
        <w:spacing w:line="240" w:lineRule="auto"/>
        <w:jc w:val="both"/>
        <w:rPr>
          <w:rFonts w:ascii="SF Pro Text" w:hAnsi="SF Pro Text"/>
          <w:b/>
          <w:bCs/>
        </w:rPr>
      </w:pPr>
    </w:p>
    <w:p w14:paraId="7610D2B2" w14:textId="77777777" w:rsidR="002725C2" w:rsidRDefault="002725C2" w:rsidP="008E4590">
      <w:pPr>
        <w:spacing w:line="240" w:lineRule="auto"/>
        <w:jc w:val="both"/>
        <w:rPr>
          <w:rFonts w:ascii="SF Pro Text" w:hAnsi="SF Pro Text"/>
          <w:b/>
          <w:bCs/>
        </w:rPr>
      </w:pPr>
    </w:p>
    <w:p w14:paraId="29CE63D8" w14:textId="77777777" w:rsidR="002725C2" w:rsidRDefault="002725C2" w:rsidP="008E4590">
      <w:pPr>
        <w:spacing w:line="240" w:lineRule="auto"/>
        <w:jc w:val="both"/>
        <w:rPr>
          <w:rFonts w:ascii="SF Pro Text" w:hAnsi="SF Pro Text"/>
          <w:b/>
          <w:bCs/>
        </w:rPr>
      </w:pPr>
    </w:p>
    <w:p w14:paraId="3CA5E1A7" w14:textId="77777777" w:rsidR="002725C2" w:rsidRDefault="002725C2" w:rsidP="008E4590">
      <w:pPr>
        <w:spacing w:line="240" w:lineRule="auto"/>
        <w:jc w:val="both"/>
        <w:rPr>
          <w:rFonts w:ascii="SF Pro Text" w:hAnsi="SF Pro Text"/>
          <w:b/>
          <w:bCs/>
        </w:rPr>
      </w:pPr>
    </w:p>
    <w:p w14:paraId="0A46E3DF" w14:textId="77777777" w:rsidR="002725C2" w:rsidRDefault="002725C2" w:rsidP="008E4590">
      <w:pPr>
        <w:spacing w:line="240" w:lineRule="auto"/>
        <w:jc w:val="both"/>
        <w:rPr>
          <w:rFonts w:ascii="SF Pro Text" w:hAnsi="SF Pro Text"/>
          <w:b/>
          <w:bCs/>
        </w:rPr>
      </w:pPr>
    </w:p>
    <w:p w14:paraId="1538093E" w14:textId="77777777" w:rsidR="002725C2" w:rsidRDefault="002725C2" w:rsidP="008E4590">
      <w:pPr>
        <w:spacing w:line="240" w:lineRule="auto"/>
        <w:jc w:val="both"/>
        <w:rPr>
          <w:rFonts w:ascii="SF Pro Text" w:hAnsi="SF Pro Text"/>
          <w:b/>
          <w:bCs/>
        </w:rPr>
      </w:pPr>
    </w:p>
    <w:p w14:paraId="77870475" w14:textId="77777777" w:rsidR="002725C2" w:rsidRDefault="002725C2" w:rsidP="008E4590">
      <w:pPr>
        <w:spacing w:line="240" w:lineRule="auto"/>
        <w:jc w:val="both"/>
        <w:rPr>
          <w:rFonts w:ascii="SF Pro Text" w:hAnsi="SF Pro Text"/>
          <w:b/>
          <w:bCs/>
        </w:rPr>
      </w:pPr>
    </w:p>
    <w:p w14:paraId="7FE14372" w14:textId="77777777" w:rsidR="002725C2" w:rsidRDefault="002725C2" w:rsidP="008E4590">
      <w:pPr>
        <w:spacing w:line="240" w:lineRule="auto"/>
        <w:jc w:val="both"/>
        <w:rPr>
          <w:rFonts w:ascii="SF Pro Text" w:hAnsi="SF Pro Text"/>
          <w:b/>
          <w:bCs/>
        </w:rPr>
      </w:pPr>
    </w:p>
    <w:p w14:paraId="202893B3" w14:textId="77777777" w:rsidR="002725C2" w:rsidRDefault="002725C2" w:rsidP="008E4590">
      <w:pPr>
        <w:spacing w:line="240" w:lineRule="auto"/>
        <w:jc w:val="both"/>
        <w:rPr>
          <w:rFonts w:ascii="SF Pro Text" w:hAnsi="SF Pro Text"/>
          <w:b/>
          <w:bCs/>
        </w:rPr>
      </w:pPr>
    </w:p>
    <w:p w14:paraId="725C0AC2" w14:textId="7FE570E2" w:rsidR="008E4590" w:rsidRPr="008E4590" w:rsidRDefault="008E4590" w:rsidP="008E4590">
      <w:pPr>
        <w:spacing w:line="240" w:lineRule="auto"/>
        <w:jc w:val="both"/>
        <w:rPr>
          <w:rFonts w:ascii="SF Pro Text" w:hAnsi="SF Pro Text"/>
          <w:b/>
          <w:bCs/>
        </w:rPr>
      </w:pPr>
      <w:r w:rsidRPr="008E4590">
        <w:rPr>
          <w:rFonts w:ascii="SF Pro Text" w:hAnsi="SF Pro Text"/>
          <w:b/>
          <w:bCs/>
        </w:rPr>
        <w:t>Airborne remote sensing</w:t>
      </w:r>
    </w:p>
    <w:p w14:paraId="50159B3D" w14:textId="77777777" w:rsidR="008E4590" w:rsidRPr="008E4590" w:rsidRDefault="008E4590" w:rsidP="008E4590">
      <w:pPr>
        <w:spacing w:line="240" w:lineRule="auto"/>
        <w:jc w:val="both"/>
        <w:rPr>
          <w:rFonts w:ascii="SF Pro Text" w:hAnsi="SF Pro Text"/>
        </w:rPr>
      </w:pPr>
      <w:r w:rsidRPr="008E4590">
        <w:rPr>
          <w:rFonts w:ascii="SF Pro Text" w:hAnsi="SF Pro Text"/>
        </w:rPr>
        <w:t xml:space="preserve">Two types of drones were used to collect our remote sensing imagery between 23rd-27th August 2019: The </w:t>
      </w:r>
      <w:proofErr w:type="spellStart"/>
      <w:r w:rsidRPr="008E4590">
        <w:rPr>
          <w:rFonts w:ascii="SF Pro Text" w:hAnsi="SF Pro Text"/>
        </w:rPr>
        <w:t>Ebee</w:t>
      </w:r>
      <w:proofErr w:type="spellEnd"/>
      <w:r w:rsidRPr="008E4590">
        <w:rPr>
          <w:rFonts w:ascii="SF Pro Text" w:hAnsi="SF Pro Text"/>
        </w:rPr>
        <w:t xml:space="preserve"> x fixed wing drone and the DJI M600 rotor blade drone. Both drones were equipped with RGB and/or multispectral (MS) cameras customised to capture data of different wavelengths of electromagnetic light. The separated bands have known strengths in remote sensory imaging:  </w:t>
      </w:r>
    </w:p>
    <w:p w14:paraId="67F164D3" w14:textId="706196B1" w:rsidR="008E4590" w:rsidRPr="008E4590" w:rsidRDefault="008E4590" w:rsidP="008E4590">
      <w:pPr>
        <w:numPr>
          <w:ilvl w:val="0"/>
          <w:numId w:val="3"/>
        </w:numPr>
        <w:spacing w:line="240" w:lineRule="auto"/>
        <w:jc w:val="both"/>
        <w:rPr>
          <w:rFonts w:ascii="SF Pro Text" w:hAnsi="SF Pro Text"/>
        </w:rPr>
      </w:pPr>
      <w:r w:rsidRPr="008E4590">
        <w:rPr>
          <w:rFonts w:ascii="SF Pro Text" w:hAnsi="SF Pro Text"/>
        </w:rPr>
        <w:t xml:space="preserve">Blue: Deep </w:t>
      </w:r>
      <w:proofErr w:type="spellStart"/>
      <w:r w:rsidRPr="008E4590">
        <w:rPr>
          <w:rFonts w:ascii="SF Pro Text" w:hAnsi="SF Pro Text"/>
        </w:rPr>
        <w:t>wate</w:t>
      </w:r>
      <w:proofErr w:type="spellEnd"/>
      <w:r w:rsidRPr="008E4590">
        <w:rPr>
          <w:rFonts w:ascii="SF Pro Text" w:hAnsi="SF Pro Text"/>
        </w:rPr>
        <w:t xml:space="preserve"> and atmospheric imaging - 450-520nm.</w:t>
      </w:r>
    </w:p>
    <w:p w14:paraId="32B5E18C" w14:textId="77777777" w:rsidR="008E4590" w:rsidRPr="008E4590" w:rsidRDefault="008E4590" w:rsidP="008E4590">
      <w:pPr>
        <w:numPr>
          <w:ilvl w:val="0"/>
          <w:numId w:val="3"/>
        </w:numPr>
        <w:spacing w:line="240" w:lineRule="auto"/>
        <w:jc w:val="both"/>
        <w:rPr>
          <w:rFonts w:ascii="SF Pro Text" w:hAnsi="SF Pro Text"/>
        </w:rPr>
      </w:pPr>
      <w:r w:rsidRPr="008E4590">
        <w:rPr>
          <w:rFonts w:ascii="SF Pro Text" w:hAnsi="SF Pro Text"/>
        </w:rPr>
        <w:t>Green: Vegetation and deep-water structures - 520-600nm.</w:t>
      </w:r>
    </w:p>
    <w:p w14:paraId="069A8B1C" w14:textId="77777777" w:rsidR="008E4590" w:rsidRPr="008E4590" w:rsidRDefault="008E4590" w:rsidP="008E4590">
      <w:pPr>
        <w:numPr>
          <w:ilvl w:val="0"/>
          <w:numId w:val="3"/>
        </w:numPr>
        <w:spacing w:line="240" w:lineRule="auto"/>
        <w:jc w:val="both"/>
        <w:rPr>
          <w:rFonts w:ascii="SF Pro Text" w:hAnsi="SF Pro Text"/>
        </w:rPr>
      </w:pPr>
      <w:r w:rsidRPr="008E4590">
        <w:rPr>
          <w:rFonts w:ascii="SF Pro Text" w:hAnsi="SF Pro Text"/>
        </w:rPr>
        <w:t xml:space="preserve">Red: Man-made objects, soil and vegetation - 600-690nm. </w:t>
      </w:r>
    </w:p>
    <w:p w14:paraId="71D75D14" w14:textId="77777777" w:rsidR="008E4590" w:rsidRPr="008E4590" w:rsidRDefault="008E4590" w:rsidP="008E4590">
      <w:pPr>
        <w:numPr>
          <w:ilvl w:val="0"/>
          <w:numId w:val="3"/>
        </w:numPr>
        <w:spacing w:line="240" w:lineRule="auto"/>
        <w:jc w:val="both"/>
        <w:rPr>
          <w:rFonts w:ascii="SF Pro Text" w:hAnsi="SF Pro Text"/>
        </w:rPr>
      </w:pPr>
      <w:r w:rsidRPr="008E4590">
        <w:rPr>
          <w:rFonts w:ascii="SF Pro Text" w:hAnsi="SF Pro Text"/>
        </w:rPr>
        <w:t xml:space="preserve">Red-edge: Vegetation - 690-750nm </w:t>
      </w:r>
    </w:p>
    <w:p w14:paraId="6E1AB309" w14:textId="77777777" w:rsidR="008E4590" w:rsidRPr="008E4590" w:rsidRDefault="008E4590" w:rsidP="008E4590">
      <w:pPr>
        <w:numPr>
          <w:ilvl w:val="0"/>
          <w:numId w:val="3"/>
        </w:numPr>
        <w:spacing w:line="240" w:lineRule="auto"/>
        <w:jc w:val="both"/>
        <w:rPr>
          <w:rFonts w:ascii="SF Pro Text" w:hAnsi="SF Pro Text"/>
        </w:rPr>
      </w:pPr>
      <w:r w:rsidRPr="008E4590">
        <w:rPr>
          <w:rFonts w:ascii="SF Pro Text" w:hAnsi="SF Pro Text"/>
        </w:rPr>
        <w:t xml:space="preserve">Near-infrared: Vegetation - 750-900nm </w:t>
      </w:r>
    </w:p>
    <w:p w14:paraId="43A1C4FF" w14:textId="77777777" w:rsidR="006721D2" w:rsidRDefault="006721D2" w:rsidP="008E4590">
      <w:pPr>
        <w:spacing w:line="240" w:lineRule="auto"/>
        <w:jc w:val="both"/>
        <w:rPr>
          <w:rFonts w:ascii="SF Pro Text" w:hAnsi="SF Pro Text"/>
        </w:rPr>
      </w:pPr>
      <w:bookmarkStart w:id="1" w:name="_Hlk26519041"/>
    </w:p>
    <w:p w14:paraId="51BD90C8" w14:textId="77777777" w:rsidR="006721D2" w:rsidRDefault="006721D2" w:rsidP="008E4590">
      <w:pPr>
        <w:spacing w:line="240" w:lineRule="auto"/>
        <w:jc w:val="both"/>
        <w:rPr>
          <w:rFonts w:ascii="SF Pro Text" w:hAnsi="SF Pro Text"/>
        </w:rPr>
      </w:pPr>
    </w:p>
    <w:p w14:paraId="65569B70" w14:textId="77777777" w:rsidR="006721D2" w:rsidRDefault="006721D2" w:rsidP="008E4590">
      <w:pPr>
        <w:spacing w:line="240" w:lineRule="auto"/>
        <w:jc w:val="both"/>
        <w:rPr>
          <w:rFonts w:ascii="SF Pro Text" w:hAnsi="SF Pro Text"/>
        </w:rPr>
      </w:pPr>
    </w:p>
    <w:p w14:paraId="034283FE" w14:textId="77777777" w:rsidR="006721D2" w:rsidRDefault="006721D2" w:rsidP="008E4590">
      <w:pPr>
        <w:spacing w:line="240" w:lineRule="auto"/>
        <w:jc w:val="both"/>
        <w:rPr>
          <w:rFonts w:ascii="SF Pro Text" w:hAnsi="SF Pro Text"/>
        </w:rPr>
      </w:pPr>
    </w:p>
    <w:p w14:paraId="6C260D4D" w14:textId="77777777" w:rsidR="006721D2" w:rsidRDefault="006721D2" w:rsidP="008E4590">
      <w:pPr>
        <w:spacing w:line="240" w:lineRule="auto"/>
        <w:jc w:val="both"/>
        <w:rPr>
          <w:rFonts w:ascii="SF Pro Text" w:hAnsi="SF Pro Text"/>
        </w:rPr>
      </w:pPr>
    </w:p>
    <w:p w14:paraId="4ADC13B7" w14:textId="77777777" w:rsidR="006721D2" w:rsidRDefault="006721D2" w:rsidP="008E4590">
      <w:pPr>
        <w:spacing w:line="240" w:lineRule="auto"/>
        <w:jc w:val="both"/>
        <w:rPr>
          <w:rFonts w:ascii="SF Pro Text" w:hAnsi="SF Pro Text"/>
        </w:rPr>
      </w:pPr>
    </w:p>
    <w:p w14:paraId="5FA02397" w14:textId="77777777" w:rsidR="006721D2" w:rsidRDefault="006721D2" w:rsidP="008E4590">
      <w:pPr>
        <w:spacing w:line="240" w:lineRule="auto"/>
        <w:jc w:val="both"/>
        <w:rPr>
          <w:rFonts w:ascii="SF Pro Text" w:hAnsi="SF Pro Text"/>
        </w:rPr>
      </w:pPr>
    </w:p>
    <w:p w14:paraId="29EF665A" w14:textId="77777777" w:rsidR="006721D2" w:rsidRDefault="006721D2" w:rsidP="008E4590">
      <w:pPr>
        <w:spacing w:line="240" w:lineRule="auto"/>
        <w:jc w:val="both"/>
        <w:rPr>
          <w:rFonts w:ascii="SF Pro Text" w:hAnsi="SF Pro Text"/>
        </w:rPr>
      </w:pPr>
    </w:p>
    <w:p w14:paraId="1D82DE12" w14:textId="77777777" w:rsidR="006721D2" w:rsidRDefault="006721D2" w:rsidP="008E4590">
      <w:pPr>
        <w:spacing w:line="240" w:lineRule="auto"/>
        <w:jc w:val="both"/>
        <w:rPr>
          <w:rFonts w:ascii="SF Pro Text" w:hAnsi="SF Pro Text"/>
        </w:rPr>
      </w:pPr>
    </w:p>
    <w:p w14:paraId="269D6E0A" w14:textId="77777777" w:rsidR="006721D2" w:rsidRDefault="006721D2" w:rsidP="008E4590">
      <w:pPr>
        <w:spacing w:line="240" w:lineRule="auto"/>
        <w:jc w:val="both"/>
        <w:rPr>
          <w:rFonts w:ascii="SF Pro Text" w:hAnsi="SF Pro Text"/>
        </w:rPr>
      </w:pPr>
    </w:p>
    <w:p w14:paraId="29775F04" w14:textId="77777777" w:rsidR="006721D2" w:rsidRDefault="006721D2" w:rsidP="008E4590">
      <w:pPr>
        <w:spacing w:line="240" w:lineRule="auto"/>
        <w:jc w:val="both"/>
        <w:rPr>
          <w:rFonts w:ascii="SF Pro Text" w:hAnsi="SF Pro Text"/>
        </w:rPr>
      </w:pPr>
    </w:p>
    <w:p w14:paraId="7DE6C40E" w14:textId="77777777" w:rsidR="006721D2" w:rsidRDefault="006721D2" w:rsidP="008E4590">
      <w:pPr>
        <w:spacing w:line="240" w:lineRule="auto"/>
        <w:jc w:val="both"/>
        <w:rPr>
          <w:rFonts w:ascii="SF Pro Text" w:hAnsi="SF Pro Text"/>
        </w:rPr>
      </w:pPr>
    </w:p>
    <w:p w14:paraId="22647F40" w14:textId="77777777" w:rsidR="006721D2" w:rsidRDefault="006721D2" w:rsidP="008E4590">
      <w:pPr>
        <w:spacing w:line="240" w:lineRule="auto"/>
        <w:jc w:val="both"/>
        <w:rPr>
          <w:rFonts w:ascii="SF Pro Text" w:hAnsi="SF Pro Text"/>
        </w:rPr>
      </w:pPr>
    </w:p>
    <w:p w14:paraId="36B155AE" w14:textId="77777777" w:rsidR="006721D2" w:rsidRDefault="006721D2" w:rsidP="008E4590">
      <w:pPr>
        <w:spacing w:line="240" w:lineRule="auto"/>
        <w:jc w:val="both"/>
        <w:rPr>
          <w:rFonts w:ascii="SF Pro Text" w:hAnsi="SF Pro Text"/>
        </w:rPr>
      </w:pPr>
    </w:p>
    <w:p w14:paraId="06D6807A" w14:textId="77777777" w:rsidR="006721D2" w:rsidRDefault="006721D2" w:rsidP="008E4590">
      <w:pPr>
        <w:spacing w:line="240" w:lineRule="auto"/>
        <w:jc w:val="both"/>
        <w:rPr>
          <w:rFonts w:ascii="SF Pro Text" w:hAnsi="SF Pro Text"/>
        </w:rPr>
      </w:pPr>
    </w:p>
    <w:p w14:paraId="11535A55" w14:textId="4B2A1986" w:rsidR="008E4590" w:rsidRPr="008E4590" w:rsidRDefault="008E4590" w:rsidP="008E4590">
      <w:pPr>
        <w:spacing w:line="240" w:lineRule="auto"/>
        <w:jc w:val="both"/>
        <w:rPr>
          <w:rFonts w:ascii="SF Pro Text" w:hAnsi="SF Pro Text"/>
        </w:rPr>
      </w:pPr>
      <w:r w:rsidRPr="008E4590">
        <w:rPr>
          <w:rFonts w:ascii="SF Pro Text" w:hAnsi="SF Pro Text"/>
        </w:rPr>
        <w:lastRenderedPageBreak/>
        <w:t>10 pre-programmed flight paths were flown across the five days, with an approximate total flight time of 8h</w:t>
      </w:r>
      <w:r w:rsidR="006721D2">
        <w:rPr>
          <w:rFonts w:ascii="SF Pro Text" w:hAnsi="SF Pro Text"/>
        </w:rPr>
        <w:t xml:space="preserve"> (See Fig.2.)</w:t>
      </w:r>
      <w:r w:rsidRPr="008E4590">
        <w:rPr>
          <w:rFonts w:ascii="SF Pro Text" w:hAnsi="SF Pro Text"/>
        </w:rPr>
        <w:t xml:space="preserve">. The drones were flown between altitudes of 80-120m, taking a total of 42,337 images with a 70-80% overlap, to increase the quality at pixel level. In the initial post-processing procedure and image calibration, </w:t>
      </w:r>
      <w:bookmarkStart w:id="2" w:name="_Hlk26518928"/>
      <w:r w:rsidRPr="008E4590">
        <w:rPr>
          <w:rFonts w:ascii="SF Pro Text" w:hAnsi="SF Pro Text"/>
        </w:rPr>
        <w:t xml:space="preserve">27,213 </w:t>
      </w:r>
      <w:bookmarkEnd w:id="2"/>
      <w:r w:rsidRPr="008E4590">
        <w:rPr>
          <w:rFonts w:ascii="SF Pro Text" w:hAnsi="SF Pro Text"/>
        </w:rPr>
        <w:t>of the single images were stitched together to create single mosaic pictures</w:t>
      </w:r>
      <w:bookmarkEnd w:id="1"/>
      <w:r w:rsidR="006721D2">
        <w:rPr>
          <w:rFonts w:ascii="SF Pro Text" w:hAnsi="SF Pro Text"/>
        </w:rPr>
        <w:t>.</w:t>
      </w:r>
    </w:p>
    <w:p w14:paraId="45BD1E4F" w14:textId="0E9C6B0F" w:rsidR="008E4590" w:rsidRPr="008E4590" w:rsidRDefault="008E4590" w:rsidP="008E4590">
      <w:pPr>
        <w:spacing w:line="240" w:lineRule="auto"/>
        <w:jc w:val="both"/>
        <w:rPr>
          <w:rFonts w:ascii="SF Pro Text" w:hAnsi="SF Pro Text"/>
        </w:rPr>
      </w:pPr>
      <w:r w:rsidRPr="008E4590">
        <w:rPr>
          <w:rFonts w:ascii="SF Pro Text" w:hAnsi="SF Pro Text"/>
        </w:rPr>
        <w:t>Only 64.35% of the total images were used in the stitching process due to image quality controls set it place to avoid the use of distorted images such as those with high levels  of surface-water reflection.</w:t>
      </w:r>
    </w:p>
    <w:p w14:paraId="6C720642" w14:textId="77777777" w:rsidR="002A009D" w:rsidRDefault="002A009D" w:rsidP="008E4590">
      <w:pPr>
        <w:spacing w:line="240" w:lineRule="auto"/>
        <w:jc w:val="both"/>
        <w:rPr>
          <w:rFonts w:ascii="SF Pro Text" w:hAnsi="SF Pro Text"/>
        </w:rPr>
      </w:pPr>
      <w:r>
        <w:rPr>
          <w:rFonts w:ascii="SF Pro Text" w:hAnsi="SF Pro Text"/>
          <w:noProof/>
        </w:rPr>
        <w:drawing>
          <wp:anchor distT="0" distB="0" distL="114300" distR="114300" simplePos="0" relativeHeight="251654144" behindDoc="1" locked="0" layoutInCell="1" allowOverlap="1" wp14:anchorId="61BE8331" wp14:editId="02143E0A">
            <wp:simplePos x="0" y="0"/>
            <wp:positionH relativeFrom="margin">
              <wp:posOffset>101600</wp:posOffset>
            </wp:positionH>
            <wp:positionV relativeFrom="paragraph">
              <wp:posOffset>2013585</wp:posOffset>
            </wp:positionV>
            <wp:extent cx="5544820" cy="4019550"/>
            <wp:effectExtent l="0" t="0" r="0" b="0"/>
            <wp:wrapTight wrapText="bothSides">
              <wp:wrapPolygon edited="0">
                <wp:start x="371" y="0"/>
                <wp:lineTo x="371" y="18017"/>
                <wp:lineTo x="0" y="18836"/>
                <wp:lineTo x="0" y="20986"/>
                <wp:lineTo x="74" y="21498"/>
                <wp:lineTo x="21521" y="21498"/>
                <wp:lineTo x="21521" y="19041"/>
                <wp:lineTo x="21076" y="18017"/>
                <wp:lineTo x="21076" y="0"/>
                <wp:lineTo x="371" y="0"/>
              </wp:wrapPolygon>
            </wp:wrapTight>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4820" cy="4019550"/>
                    </a:xfrm>
                    <a:prstGeom prst="rect">
                      <a:avLst/>
                    </a:prstGeom>
                    <a:noFill/>
                  </pic:spPr>
                </pic:pic>
              </a:graphicData>
            </a:graphic>
            <wp14:sizeRelH relativeFrom="margin">
              <wp14:pctWidth>0</wp14:pctWidth>
            </wp14:sizeRelH>
            <wp14:sizeRelV relativeFrom="margin">
              <wp14:pctHeight>0</wp14:pctHeight>
            </wp14:sizeRelV>
          </wp:anchor>
        </w:drawing>
      </w:r>
      <w:r w:rsidR="008E4590" w:rsidRPr="008E4590">
        <w:rPr>
          <w:rFonts w:ascii="SF Pro Text" w:hAnsi="SF Pro Text"/>
          <w:b/>
          <w:bCs/>
        </w:rPr>
        <w:t>Ground Control Points</w:t>
      </w:r>
      <w:r w:rsidR="008E4590" w:rsidRPr="008E4590">
        <w:rPr>
          <w:rFonts w:ascii="SF Pro Text" w:hAnsi="SF Pro Text"/>
        </w:rPr>
        <w:t xml:space="preserve"> </w:t>
      </w:r>
      <w:bookmarkStart w:id="3" w:name="_Hlk26519248"/>
      <w:r w:rsidR="008E4590" w:rsidRPr="008E4590">
        <w:rPr>
          <w:rFonts w:ascii="SF Pro Text" w:hAnsi="SF Pro Text"/>
        </w:rPr>
        <w:t xml:space="preserve">(GCP) were positioned with an even distribution across the area of interest in order to improve the accuracy of the </w:t>
      </w:r>
      <w:proofErr w:type="spellStart"/>
      <w:r w:rsidR="008E4590" w:rsidRPr="008E4590">
        <w:rPr>
          <w:rFonts w:ascii="SF Pro Text" w:hAnsi="SF Pro Text"/>
        </w:rPr>
        <w:t>geolocalization</w:t>
      </w:r>
      <w:proofErr w:type="spellEnd"/>
      <w:r w:rsidR="008E4590" w:rsidRPr="008E4590">
        <w:rPr>
          <w:rFonts w:ascii="SF Pro Text" w:hAnsi="SF Pro Text"/>
        </w:rPr>
        <w:t xml:space="preserve"> from the meter scale to a cm scale. A real time kinematic GPS receiver was used to accurately measure the GPS coordinates of specific landmarks; in this case, 50cm x 50cm white crosses were placed in easy to spot locations. These crosses were left out during the drone flights, in areas where they were unlikely to be disturbed.</w:t>
      </w:r>
    </w:p>
    <w:p w14:paraId="5FBC5F3A" w14:textId="2BD02D99" w:rsidR="008E4590" w:rsidRPr="008E4590" w:rsidRDefault="008E4590" w:rsidP="008E4590">
      <w:pPr>
        <w:spacing w:line="240" w:lineRule="auto"/>
        <w:jc w:val="both"/>
        <w:rPr>
          <w:rFonts w:ascii="SF Pro Text" w:hAnsi="SF Pro Text"/>
        </w:rPr>
      </w:pPr>
      <w:r w:rsidRPr="008E4590">
        <w:rPr>
          <w:rFonts w:ascii="SF Pro Text" w:hAnsi="SF Pro Text"/>
        </w:rPr>
        <w:t xml:space="preserve"> With precise georeferencing of these crosses, we would then correctly stitch the images in the post-processing stages with accurate </w:t>
      </w:r>
      <w:proofErr w:type="spellStart"/>
      <w:r w:rsidRPr="008E4590">
        <w:rPr>
          <w:rFonts w:ascii="SF Pro Text" w:hAnsi="SF Pro Text"/>
        </w:rPr>
        <w:t>geolocalization</w:t>
      </w:r>
      <w:proofErr w:type="spellEnd"/>
      <w:r w:rsidRPr="008E4590">
        <w:rPr>
          <w:rFonts w:ascii="SF Pro Text" w:hAnsi="SF Pro Text"/>
        </w:rPr>
        <w:t xml:space="preserve">. </w:t>
      </w:r>
      <w:bookmarkEnd w:id="3"/>
      <w:r w:rsidRPr="008E4590">
        <w:rPr>
          <w:rFonts w:ascii="SF Pro Text" w:hAnsi="SF Pro Text"/>
        </w:rPr>
        <w:t>We used the following coordination systems:</w:t>
      </w:r>
    </w:p>
    <w:p w14:paraId="589E146E" w14:textId="77777777" w:rsidR="008E4590" w:rsidRPr="008E4590" w:rsidRDefault="008E4590" w:rsidP="008E4590">
      <w:pPr>
        <w:numPr>
          <w:ilvl w:val="0"/>
          <w:numId w:val="2"/>
        </w:numPr>
        <w:spacing w:line="240" w:lineRule="auto"/>
        <w:jc w:val="both"/>
        <w:rPr>
          <w:rFonts w:ascii="SF Pro Text" w:hAnsi="SF Pro Text"/>
        </w:rPr>
      </w:pPr>
      <w:r w:rsidRPr="008E4590">
        <w:rPr>
          <w:rFonts w:ascii="SF Pro Text" w:hAnsi="SF Pro Text"/>
        </w:rPr>
        <w:t>Image coordinate system: WGS 84</w:t>
      </w:r>
    </w:p>
    <w:p w14:paraId="4382A111" w14:textId="77777777" w:rsidR="008E4590" w:rsidRPr="008E4590" w:rsidRDefault="008E4590" w:rsidP="008E4590">
      <w:pPr>
        <w:numPr>
          <w:ilvl w:val="0"/>
          <w:numId w:val="2"/>
        </w:numPr>
        <w:spacing w:line="240" w:lineRule="auto"/>
        <w:jc w:val="both"/>
        <w:rPr>
          <w:rFonts w:ascii="SF Pro Text" w:hAnsi="SF Pro Text"/>
        </w:rPr>
      </w:pPr>
      <w:r w:rsidRPr="008E4590">
        <w:rPr>
          <w:rFonts w:ascii="SF Pro Text" w:hAnsi="SF Pro Text"/>
        </w:rPr>
        <w:t>Ground control point coordinate system: WGS 84 (2D)</w:t>
      </w:r>
    </w:p>
    <w:p w14:paraId="0569F29B" w14:textId="77777777" w:rsidR="008E4590" w:rsidRPr="008E4590" w:rsidRDefault="008E4590" w:rsidP="008E4590">
      <w:pPr>
        <w:numPr>
          <w:ilvl w:val="0"/>
          <w:numId w:val="2"/>
        </w:numPr>
        <w:spacing w:line="240" w:lineRule="auto"/>
        <w:jc w:val="both"/>
        <w:rPr>
          <w:rFonts w:ascii="SF Pro Text" w:hAnsi="SF Pro Text"/>
        </w:rPr>
      </w:pPr>
      <w:r w:rsidRPr="008E4590">
        <w:rPr>
          <w:rFonts w:ascii="SF Pro Text" w:hAnsi="SF Pro Text"/>
        </w:rPr>
        <w:t>Data analysis Coordinate system: WGS 84</w:t>
      </w:r>
    </w:p>
    <w:p w14:paraId="4C8CC73A" w14:textId="77777777" w:rsidR="008E4590" w:rsidRPr="008E4590" w:rsidRDefault="008E4590" w:rsidP="008E4590">
      <w:pPr>
        <w:spacing w:line="240" w:lineRule="auto"/>
        <w:jc w:val="both"/>
        <w:rPr>
          <w:rFonts w:ascii="SF Pro Text" w:hAnsi="SF Pro Text"/>
        </w:rPr>
      </w:pPr>
      <w:r w:rsidRPr="008E4590">
        <w:rPr>
          <w:rFonts w:ascii="SF Pro Text" w:hAnsi="SF Pro Text"/>
        </w:rPr>
        <w:t>The multispectral Mosaic images and data were then converted into 5 tiff. files, which are raster files compatible with GIS software, google earth and R for visualisation and analysis.</w:t>
      </w:r>
    </w:p>
    <w:p w14:paraId="4FC3C846" w14:textId="77777777" w:rsidR="008E4590" w:rsidRPr="008E4590" w:rsidRDefault="008E4590" w:rsidP="008E4590">
      <w:pPr>
        <w:spacing w:line="240" w:lineRule="auto"/>
        <w:jc w:val="both"/>
        <w:rPr>
          <w:rFonts w:ascii="SF Pro Text" w:hAnsi="SF Pro Text"/>
          <w:b/>
          <w:bCs/>
        </w:rPr>
      </w:pPr>
      <w:r w:rsidRPr="008E4590">
        <w:rPr>
          <w:rFonts w:ascii="SF Pro Text" w:hAnsi="SF Pro Text"/>
          <w:b/>
          <w:bCs/>
        </w:rPr>
        <w:t>Ground truthing points (GTP)</w:t>
      </w:r>
    </w:p>
    <w:p w14:paraId="24E6F4DB" w14:textId="59F36995" w:rsidR="008E4590" w:rsidRPr="008E4590" w:rsidRDefault="008E4590" w:rsidP="008E4590">
      <w:pPr>
        <w:spacing w:line="240" w:lineRule="auto"/>
        <w:jc w:val="both"/>
        <w:rPr>
          <w:rFonts w:ascii="SF Pro Text" w:hAnsi="SF Pro Text"/>
        </w:rPr>
      </w:pPr>
      <w:bookmarkStart w:id="4" w:name="_Hlk26519584"/>
      <w:r w:rsidRPr="008E4590">
        <w:rPr>
          <w:rFonts w:ascii="SF Pro Text" w:hAnsi="SF Pro Text"/>
        </w:rPr>
        <w:t xml:space="preserve">A total of 102 GTPs were sampled. This involved using the same real time kinematic GPS receiver used for the GCPs. The GPS receiver was placed on an area of least 1m2 of a known homogeneous habitat. From the 102 GTPs, the habitats were split into </w:t>
      </w:r>
      <w:r w:rsidR="00310400">
        <w:rPr>
          <w:rFonts w:ascii="SF Pro Text" w:hAnsi="SF Pro Text"/>
        </w:rPr>
        <w:t>10</w:t>
      </w:r>
      <w:r w:rsidRPr="008E4590">
        <w:rPr>
          <w:rFonts w:ascii="SF Pro Text" w:hAnsi="SF Pro Text"/>
        </w:rPr>
        <w:t xml:space="preserve"> habitat type descriptions (see table.1.) </w:t>
      </w:r>
    </w:p>
    <w:p w14:paraId="2352C3AA" w14:textId="34F71036" w:rsidR="003E20B5" w:rsidRDefault="003E20B5" w:rsidP="008E4590">
      <w:pPr>
        <w:spacing w:line="240" w:lineRule="auto"/>
        <w:jc w:val="both"/>
        <w:rPr>
          <w:rFonts w:ascii="SF Pro Text" w:hAnsi="SF Pro Text"/>
        </w:rPr>
      </w:pPr>
    </w:p>
    <w:p w14:paraId="7765EE84" w14:textId="3318B6F6" w:rsidR="003E20B5" w:rsidRDefault="008B7C8E" w:rsidP="008E4590">
      <w:pPr>
        <w:spacing w:line="240" w:lineRule="auto"/>
        <w:jc w:val="both"/>
        <w:rPr>
          <w:rFonts w:ascii="SF Pro Text" w:hAnsi="SF Pro Text"/>
        </w:rPr>
      </w:pPr>
      <w:r>
        <w:rPr>
          <w:rFonts w:ascii="SF Pro Text" w:hAnsi="SF Pro Text"/>
          <w:noProof/>
        </w:rPr>
        <w:drawing>
          <wp:anchor distT="0" distB="0" distL="114300" distR="114300" simplePos="0" relativeHeight="251666432" behindDoc="0" locked="0" layoutInCell="1" allowOverlap="1" wp14:anchorId="58406416" wp14:editId="78D9362D">
            <wp:simplePos x="0" y="0"/>
            <wp:positionH relativeFrom="margin">
              <wp:posOffset>124883</wp:posOffset>
            </wp:positionH>
            <wp:positionV relativeFrom="paragraph">
              <wp:posOffset>331258</wp:posOffset>
            </wp:positionV>
            <wp:extent cx="2793365" cy="3648075"/>
            <wp:effectExtent l="0" t="0" r="6985" b="9525"/>
            <wp:wrapTight wrapText="bothSides">
              <wp:wrapPolygon edited="0">
                <wp:start x="295" y="0"/>
                <wp:lineTo x="0" y="20077"/>
                <wp:lineTo x="0" y="21544"/>
                <wp:lineTo x="21507" y="21544"/>
                <wp:lineTo x="21507" y="20077"/>
                <wp:lineTo x="19886" y="19626"/>
                <wp:lineTo x="19444" y="0"/>
                <wp:lineTo x="295" y="0"/>
              </wp:wrapPolygon>
            </wp:wrapTight>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rotWithShape="1">
                    <a:blip r:embed="rId22">
                      <a:extLst>
                        <a:ext uri="{28A0092B-C50C-407E-A947-70E740481C1C}">
                          <a14:useLocalDpi xmlns:a14="http://schemas.microsoft.com/office/drawing/2010/main" val="0"/>
                        </a:ext>
                      </a:extLst>
                    </a:blip>
                    <a:srcRect r="19841" b="7739"/>
                    <a:stretch/>
                  </pic:blipFill>
                  <pic:spPr bwMode="auto">
                    <a:xfrm>
                      <a:off x="0" y="0"/>
                      <a:ext cx="2793365" cy="3648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C40BC7" w14:textId="591C709A" w:rsidR="003E20B5" w:rsidRDefault="003E20B5" w:rsidP="008E4590">
      <w:pPr>
        <w:spacing w:line="240" w:lineRule="auto"/>
        <w:jc w:val="both"/>
        <w:rPr>
          <w:rFonts w:ascii="SF Pro Text" w:hAnsi="SF Pro Text"/>
        </w:rPr>
      </w:pPr>
    </w:p>
    <w:p w14:paraId="6587D2CD" w14:textId="4A003CCD" w:rsidR="003E20B5" w:rsidRDefault="003E20B5" w:rsidP="008E4590">
      <w:pPr>
        <w:spacing w:line="240" w:lineRule="auto"/>
        <w:jc w:val="both"/>
        <w:rPr>
          <w:rFonts w:ascii="SF Pro Text" w:hAnsi="SF Pro Text"/>
        </w:rPr>
      </w:pPr>
    </w:p>
    <w:p w14:paraId="201B1A26" w14:textId="06296F66" w:rsidR="003E20B5" w:rsidRDefault="003E20B5" w:rsidP="008E4590">
      <w:pPr>
        <w:spacing w:line="240" w:lineRule="auto"/>
        <w:jc w:val="both"/>
        <w:rPr>
          <w:rFonts w:ascii="SF Pro Text" w:hAnsi="SF Pro Text"/>
        </w:rPr>
      </w:pPr>
      <w:r>
        <w:rPr>
          <w:rFonts w:ascii="SF Pro Text" w:hAnsi="SF Pro Text"/>
          <w:noProof/>
        </w:rPr>
        <w:drawing>
          <wp:anchor distT="0" distB="0" distL="114300" distR="114300" simplePos="0" relativeHeight="251667456" behindDoc="0" locked="0" layoutInCell="1" allowOverlap="1" wp14:anchorId="6D531135" wp14:editId="5ED28BBA">
            <wp:simplePos x="0" y="0"/>
            <wp:positionH relativeFrom="margin">
              <wp:align>center</wp:align>
            </wp:positionH>
            <wp:positionV relativeFrom="paragraph">
              <wp:posOffset>67945</wp:posOffset>
            </wp:positionV>
            <wp:extent cx="4886325" cy="3871595"/>
            <wp:effectExtent l="0" t="0" r="9525" b="0"/>
            <wp:wrapTight wrapText="bothSides">
              <wp:wrapPolygon edited="0">
                <wp:start x="0" y="0"/>
                <wp:lineTo x="0" y="21469"/>
                <wp:lineTo x="21558" y="21469"/>
                <wp:lineTo x="21558" y="19768"/>
                <wp:lineTo x="21305"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rotWithShape="1">
                    <a:blip r:embed="rId23">
                      <a:extLst>
                        <a:ext uri="{28A0092B-C50C-407E-A947-70E740481C1C}">
                          <a14:useLocalDpi xmlns:a14="http://schemas.microsoft.com/office/drawing/2010/main" val="0"/>
                        </a:ext>
                      </a:extLst>
                    </a:blip>
                    <a:srcRect r="7725"/>
                    <a:stretch/>
                  </pic:blipFill>
                  <pic:spPr bwMode="auto">
                    <a:xfrm>
                      <a:off x="0" y="0"/>
                      <a:ext cx="4886325" cy="3871595"/>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C4FC42" w14:textId="77777777" w:rsidR="003E20B5" w:rsidRDefault="003E20B5" w:rsidP="008E4590">
      <w:pPr>
        <w:spacing w:line="240" w:lineRule="auto"/>
        <w:jc w:val="both"/>
        <w:rPr>
          <w:rFonts w:ascii="SF Pro Text" w:hAnsi="SF Pro Text"/>
        </w:rPr>
      </w:pPr>
    </w:p>
    <w:p w14:paraId="6A12877D" w14:textId="77777777" w:rsidR="003E20B5" w:rsidRDefault="003E20B5" w:rsidP="008E4590">
      <w:pPr>
        <w:spacing w:line="240" w:lineRule="auto"/>
        <w:jc w:val="both"/>
        <w:rPr>
          <w:rFonts w:ascii="SF Pro Text" w:hAnsi="SF Pro Text"/>
        </w:rPr>
      </w:pPr>
    </w:p>
    <w:p w14:paraId="57B32897" w14:textId="77777777" w:rsidR="003E20B5" w:rsidRDefault="003E20B5" w:rsidP="008E4590">
      <w:pPr>
        <w:spacing w:line="240" w:lineRule="auto"/>
        <w:jc w:val="both"/>
        <w:rPr>
          <w:rFonts w:ascii="SF Pro Text" w:hAnsi="SF Pro Text"/>
        </w:rPr>
      </w:pPr>
    </w:p>
    <w:p w14:paraId="341CAF8B" w14:textId="77777777" w:rsidR="003E20B5" w:rsidRDefault="003E20B5" w:rsidP="008E4590">
      <w:pPr>
        <w:spacing w:line="240" w:lineRule="auto"/>
        <w:jc w:val="both"/>
        <w:rPr>
          <w:rFonts w:ascii="SF Pro Text" w:hAnsi="SF Pro Text"/>
        </w:rPr>
      </w:pPr>
    </w:p>
    <w:p w14:paraId="1D10A6DE" w14:textId="77777777" w:rsidR="003E20B5" w:rsidRDefault="003E20B5" w:rsidP="008E4590">
      <w:pPr>
        <w:spacing w:line="240" w:lineRule="auto"/>
        <w:jc w:val="both"/>
        <w:rPr>
          <w:rFonts w:ascii="SF Pro Text" w:hAnsi="SF Pro Text"/>
        </w:rPr>
      </w:pPr>
    </w:p>
    <w:p w14:paraId="4673F16E" w14:textId="77777777" w:rsidR="003E20B5" w:rsidRDefault="003E20B5" w:rsidP="008E4590">
      <w:pPr>
        <w:spacing w:line="240" w:lineRule="auto"/>
        <w:jc w:val="both"/>
        <w:rPr>
          <w:rFonts w:ascii="SF Pro Text" w:hAnsi="SF Pro Text"/>
        </w:rPr>
      </w:pPr>
    </w:p>
    <w:p w14:paraId="0B4C42C8" w14:textId="77777777" w:rsidR="003E20B5" w:rsidRDefault="003E20B5" w:rsidP="008E4590">
      <w:pPr>
        <w:spacing w:line="240" w:lineRule="auto"/>
        <w:jc w:val="both"/>
        <w:rPr>
          <w:rFonts w:ascii="SF Pro Text" w:hAnsi="SF Pro Text"/>
        </w:rPr>
      </w:pPr>
    </w:p>
    <w:p w14:paraId="3A46A5EB" w14:textId="77777777" w:rsidR="003E20B5" w:rsidRDefault="003E20B5" w:rsidP="008E4590">
      <w:pPr>
        <w:spacing w:line="240" w:lineRule="auto"/>
        <w:jc w:val="both"/>
        <w:rPr>
          <w:rFonts w:ascii="SF Pro Text" w:hAnsi="SF Pro Text"/>
        </w:rPr>
      </w:pPr>
    </w:p>
    <w:p w14:paraId="220EE6A7" w14:textId="77777777" w:rsidR="003E20B5" w:rsidRDefault="003E20B5" w:rsidP="008E4590">
      <w:pPr>
        <w:spacing w:line="240" w:lineRule="auto"/>
        <w:jc w:val="both"/>
        <w:rPr>
          <w:rFonts w:ascii="SF Pro Text" w:hAnsi="SF Pro Text"/>
        </w:rPr>
      </w:pPr>
    </w:p>
    <w:p w14:paraId="6D615161" w14:textId="77777777" w:rsidR="003E20B5" w:rsidRDefault="003E20B5" w:rsidP="008E4590">
      <w:pPr>
        <w:spacing w:line="240" w:lineRule="auto"/>
        <w:jc w:val="both"/>
        <w:rPr>
          <w:rFonts w:ascii="SF Pro Text" w:hAnsi="SF Pro Text"/>
        </w:rPr>
      </w:pPr>
    </w:p>
    <w:p w14:paraId="33C6DD81" w14:textId="77777777" w:rsidR="003E20B5" w:rsidRDefault="003E20B5" w:rsidP="008E4590">
      <w:pPr>
        <w:spacing w:line="240" w:lineRule="auto"/>
        <w:jc w:val="both"/>
        <w:rPr>
          <w:rFonts w:ascii="SF Pro Text" w:hAnsi="SF Pro Text"/>
        </w:rPr>
      </w:pPr>
    </w:p>
    <w:p w14:paraId="1885DFBA" w14:textId="77777777" w:rsidR="003E20B5" w:rsidRDefault="003E20B5" w:rsidP="008E4590">
      <w:pPr>
        <w:spacing w:line="240" w:lineRule="auto"/>
        <w:jc w:val="both"/>
        <w:rPr>
          <w:rFonts w:ascii="SF Pro Text" w:hAnsi="SF Pro Text"/>
        </w:rPr>
      </w:pPr>
    </w:p>
    <w:p w14:paraId="7A8A6BEB" w14:textId="77777777" w:rsidR="003E20B5" w:rsidRDefault="003E20B5" w:rsidP="008E4590">
      <w:pPr>
        <w:spacing w:line="240" w:lineRule="auto"/>
        <w:jc w:val="both"/>
        <w:rPr>
          <w:rFonts w:ascii="SF Pro Text" w:hAnsi="SF Pro Text"/>
        </w:rPr>
      </w:pPr>
    </w:p>
    <w:p w14:paraId="4B4C3DB7" w14:textId="13CA3D31" w:rsidR="008E4590" w:rsidRPr="008E4590" w:rsidRDefault="008E4590" w:rsidP="008E4590">
      <w:pPr>
        <w:spacing w:line="240" w:lineRule="auto"/>
        <w:jc w:val="both"/>
        <w:rPr>
          <w:rFonts w:ascii="SF Pro Text" w:hAnsi="SF Pro Text"/>
        </w:rPr>
      </w:pPr>
      <w:r w:rsidRPr="008E4590">
        <w:rPr>
          <w:rFonts w:ascii="SF Pro Text" w:hAnsi="SF Pro Text"/>
        </w:rPr>
        <w:t xml:space="preserve">These data points were then converted into a tiff file compatible with the MS raster sheet data. The GTP were then layered on top the MS raster files, georeferenced using the same technique as the GCP, and now we had areas of known habitat type overlaying Multispectral data which can be further analysed. </w:t>
      </w:r>
    </w:p>
    <w:bookmarkEnd w:id="4"/>
    <w:p w14:paraId="46E86C3F" w14:textId="58375010" w:rsidR="008E4590" w:rsidRPr="008E4590" w:rsidRDefault="008E4590" w:rsidP="008E4590">
      <w:pPr>
        <w:spacing w:line="240" w:lineRule="auto"/>
        <w:jc w:val="both"/>
        <w:rPr>
          <w:rFonts w:ascii="SF Pro Text" w:hAnsi="SF Pro Text"/>
        </w:rPr>
      </w:pPr>
      <w:r w:rsidRPr="008E4590">
        <w:rPr>
          <w:rFonts w:ascii="SF Pro Text" w:hAnsi="SF Pro Text"/>
        </w:rPr>
        <w:t>Version 3.5.2. of R studio was used for data manipulation.  Importing the five different channels’ tiff. files into R as raster layers, and using the plugins ‘raster’, ‘</w:t>
      </w:r>
      <w:proofErr w:type="spellStart"/>
      <w:r w:rsidRPr="008E4590">
        <w:rPr>
          <w:rFonts w:ascii="SF Pro Text" w:hAnsi="SF Pro Text"/>
        </w:rPr>
        <w:t>rgdal</w:t>
      </w:r>
      <w:proofErr w:type="spellEnd"/>
      <w:r w:rsidRPr="008E4590">
        <w:rPr>
          <w:rFonts w:ascii="SF Pro Text" w:hAnsi="SF Pro Text"/>
        </w:rPr>
        <w:t>’ and ‘</w:t>
      </w:r>
      <w:proofErr w:type="spellStart"/>
      <w:r w:rsidRPr="008E4590">
        <w:rPr>
          <w:rFonts w:ascii="SF Pro Text" w:hAnsi="SF Pro Text"/>
        </w:rPr>
        <w:t>tidyverse</w:t>
      </w:r>
      <w:proofErr w:type="spellEnd"/>
      <w:r w:rsidRPr="008E4590">
        <w:rPr>
          <w:rFonts w:ascii="SF Pro Text" w:hAnsi="SF Pro Text"/>
        </w:rPr>
        <w:t>’ we used the ‘stack’ function to stack the five raster files on top of each other, ensuring they the georeferenced GCPs lined up correctly. We then used the ‘</w:t>
      </w:r>
      <w:proofErr w:type="spellStart"/>
      <w:r w:rsidRPr="008E4590">
        <w:rPr>
          <w:rFonts w:ascii="SF Pro Text" w:hAnsi="SF Pro Text"/>
        </w:rPr>
        <w:t>dplyr</w:t>
      </w:r>
      <w:proofErr w:type="spellEnd"/>
      <w:r w:rsidRPr="008E4590">
        <w:rPr>
          <w:rFonts w:ascii="SF Pro Text" w:hAnsi="SF Pro Text"/>
        </w:rPr>
        <w:t>’ package to add our GTPs data as an additional layer, on top of the multispectral raster files; once again ensuring they were georeferenced and using the same coordinates system (WGS 84). We then used the ‘extract’ function to extract the pixel values of the 102 GTPs across all five spectral bands.</w:t>
      </w:r>
    </w:p>
    <w:p w14:paraId="5D8D93C3" w14:textId="20C02841" w:rsidR="008E4590" w:rsidRPr="008E4590" w:rsidRDefault="008E4590" w:rsidP="008E4590">
      <w:pPr>
        <w:spacing w:line="240" w:lineRule="auto"/>
        <w:jc w:val="both"/>
        <w:rPr>
          <w:rFonts w:ascii="SF Pro Text" w:hAnsi="SF Pro Text"/>
        </w:rPr>
      </w:pPr>
      <w:r w:rsidRPr="008E4590">
        <w:rPr>
          <w:rFonts w:ascii="SF Pro Text" w:hAnsi="SF Pro Text"/>
        </w:rPr>
        <w:t xml:space="preserve">This gave us a single pixel of known habitat, with values for all five channels; with a large sample size of GTPs, we had a collection of associated pixel values for all five channels for each habitat type; this is the </w:t>
      </w:r>
      <w:r w:rsidR="00310400">
        <w:rPr>
          <w:rFonts w:ascii="SF Pro Text" w:hAnsi="SF Pro Text"/>
        </w:rPr>
        <w:t>data set</w:t>
      </w:r>
      <w:r w:rsidRPr="008E4590">
        <w:rPr>
          <w:rFonts w:ascii="SF Pro Text" w:hAnsi="SF Pro Text"/>
        </w:rPr>
        <w:t xml:space="preserve"> we then built </w:t>
      </w:r>
      <w:r w:rsidR="00310400">
        <w:rPr>
          <w:rFonts w:ascii="SF Pro Text" w:hAnsi="SF Pro Text"/>
        </w:rPr>
        <w:t>our</w:t>
      </w:r>
      <w:r w:rsidRPr="008E4590">
        <w:rPr>
          <w:rFonts w:ascii="SF Pro Text" w:hAnsi="SF Pro Text"/>
        </w:rPr>
        <w:t xml:space="preserve"> model </w:t>
      </w:r>
      <w:r w:rsidR="00310400">
        <w:rPr>
          <w:rFonts w:ascii="SF Pro Text" w:hAnsi="SF Pro Text"/>
        </w:rPr>
        <w:t>with</w:t>
      </w:r>
      <w:r w:rsidRPr="008E4590">
        <w:rPr>
          <w:rFonts w:ascii="SF Pro Text" w:hAnsi="SF Pro Text"/>
        </w:rPr>
        <w:t xml:space="preserve"> (see Table.</w:t>
      </w:r>
      <w:r w:rsidR="00310400">
        <w:rPr>
          <w:rFonts w:ascii="SF Pro Text" w:hAnsi="SF Pro Text"/>
        </w:rPr>
        <w:t>2</w:t>
      </w:r>
      <w:r w:rsidRPr="008E4590">
        <w:rPr>
          <w:rFonts w:ascii="SF Pro Text" w:hAnsi="SF Pro Text"/>
        </w:rPr>
        <w:t xml:space="preserve">.).  </w:t>
      </w:r>
    </w:p>
    <w:p w14:paraId="610C9FE3" w14:textId="71A6E19A" w:rsidR="008E4590" w:rsidRPr="008E4590" w:rsidRDefault="00FA4703" w:rsidP="008E4590">
      <w:pPr>
        <w:spacing w:line="240" w:lineRule="auto"/>
        <w:jc w:val="both"/>
        <w:rPr>
          <w:rFonts w:ascii="SF Pro Text" w:hAnsi="SF Pro Text"/>
          <w:b/>
          <w:bCs/>
        </w:rPr>
      </w:pPr>
      <w:r>
        <w:rPr>
          <w:rFonts w:ascii="SF Pro Text" w:hAnsi="SF Pro Text"/>
          <w:noProof/>
        </w:rPr>
        <w:lastRenderedPageBreak/>
        <mc:AlternateContent>
          <mc:Choice Requires="wpg">
            <w:drawing>
              <wp:anchor distT="0" distB="0" distL="114300" distR="114300" simplePos="0" relativeHeight="251657216" behindDoc="1" locked="0" layoutInCell="1" allowOverlap="1" wp14:anchorId="44249908" wp14:editId="4E4742D3">
                <wp:simplePos x="0" y="0"/>
                <wp:positionH relativeFrom="page">
                  <wp:posOffset>3740785</wp:posOffset>
                </wp:positionH>
                <wp:positionV relativeFrom="paragraph">
                  <wp:posOffset>9525</wp:posOffset>
                </wp:positionV>
                <wp:extent cx="3631565" cy="5371465"/>
                <wp:effectExtent l="0" t="0" r="6985" b="635"/>
                <wp:wrapTight wrapText="bothSides">
                  <wp:wrapPolygon edited="0">
                    <wp:start x="340" y="0"/>
                    <wp:lineTo x="340" y="7354"/>
                    <wp:lineTo x="567" y="9805"/>
                    <wp:lineTo x="0" y="10801"/>
                    <wp:lineTo x="0" y="19687"/>
                    <wp:lineTo x="567" y="20837"/>
                    <wp:lineTo x="567" y="21526"/>
                    <wp:lineTo x="20735" y="21526"/>
                    <wp:lineTo x="20735" y="20837"/>
                    <wp:lineTo x="21528" y="19687"/>
                    <wp:lineTo x="21528" y="10725"/>
                    <wp:lineTo x="17223" y="9805"/>
                    <wp:lineTo x="18809" y="9805"/>
                    <wp:lineTo x="20962" y="9116"/>
                    <wp:lineTo x="20848" y="0"/>
                    <wp:lineTo x="340" y="0"/>
                  </wp:wrapPolygon>
                </wp:wrapTight>
                <wp:docPr id="239" name="Group 239"/>
                <wp:cNvGraphicFramePr/>
                <a:graphic xmlns:a="http://schemas.openxmlformats.org/drawingml/2006/main">
                  <a:graphicData uri="http://schemas.microsoft.com/office/word/2010/wordprocessingGroup">
                    <wpg:wgp>
                      <wpg:cNvGrpSpPr/>
                      <wpg:grpSpPr>
                        <a:xfrm>
                          <a:off x="0" y="0"/>
                          <a:ext cx="3631565" cy="5371465"/>
                          <a:chOff x="0" y="-174103"/>
                          <a:chExt cx="5720520" cy="7519571"/>
                        </a:xfrm>
                      </wpg:grpSpPr>
                      <pic:pic xmlns:pic="http://schemas.openxmlformats.org/drawingml/2006/picture">
                        <pic:nvPicPr>
                          <pic:cNvPr id="237" name="Picture 237"/>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35467" y="-174103"/>
                            <a:ext cx="5342255" cy="3639819"/>
                          </a:xfrm>
                          <a:prstGeom prst="rect">
                            <a:avLst/>
                          </a:prstGeom>
                          <a:noFill/>
                        </pic:spPr>
                      </pic:pic>
                      <pic:pic xmlns:pic="http://schemas.openxmlformats.org/drawingml/2006/picture">
                        <pic:nvPicPr>
                          <pic:cNvPr id="238" name="Picture 23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3583163"/>
                            <a:ext cx="5720520" cy="37623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CB35FF1" id="Group 239" o:spid="_x0000_s1026" style="position:absolute;margin-left:294.55pt;margin-top:.75pt;width:285.95pt;height:422.95pt;z-index:-251659264;mso-position-horizontal-relative:page;mso-width-relative:margin;mso-height-relative:margin" coordorigin=",-1741" coordsize="57205,75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">
                <v:shape id="Picture 237" o:spid="_x0000_s1027" type="#_x0000_t75" style="position:absolute;left:1354;top:-1741;width:53423;height:36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">
                  <v:imagedata r:id="rId26" o:title=""/>
                </v:shape>
                <v:shape id="Picture 238" o:spid="_x0000_s1028" type="#_x0000_t75" style="position:absolute;top:35831;width:57205;height:3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">
                  <v:imagedata r:id="rId27" o:title=""/>
                </v:shape>
                <w10:wrap type="tight" anchorx="page"/>
              </v:group>
            </w:pict>
          </mc:Fallback>
        </mc:AlternateContent>
      </w:r>
      <w:r w:rsidR="008E4590" w:rsidRPr="008E4590">
        <w:rPr>
          <w:rFonts w:ascii="SF Pro Text" w:hAnsi="SF Pro Text"/>
          <w:b/>
          <w:bCs/>
        </w:rPr>
        <w:t>Data Handling</w:t>
      </w:r>
    </w:p>
    <w:p w14:paraId="3C5EB084" w14:textId="0DCFA2D8" w:rsidR="008E4590" w:rsidRPr="008E4590" w:rsidRDefault="008E4590" w:rsidP="008E4590">
      <w:pPr>
        <w:spacing w:line="240" w:lineRule="auto"/>
        <w:jc w:val="both"/>
        <w:rPr>
          <w:rFonts w:ascii="SF Pro Text" w:hAnsi="SF Pro Text"/>
        </w:rPr>
      </w:pPr>
      <w:r w:rsidRPr="008E4590">
        <w:rPr>
          <w:rFonts w:ascii="SF Pro Text" w:hAnsi="SF Pro Text"/>
        </w:rPr>
        <w:t xml:space="preserve">To visualize our data, we created a bar plot; showing where any similarities or difference in pixel intensity lie between the habitat type groups (see fig.4.). From this </w:t>
      </w:r>
      <w:proofErr w:type="spellStart"/>
      <w:r w:rsidRPr="008E4590">
        <w:rPr>
          <w:rFonts w:ascii="SF Pro Text" w:hAnsi="SF Pro Text"/>
        </w:rPr>
        <w:t>barplot</w:t>
      </w:r>
      <w:proofErr w:type="spellEnd"/>
      <w:r w:rsidRPr="008E4590">
        <w:rPr>
          <w:rFonts w:ascii="SF Pro Text" w:hAnsi="SF Pro Text"/>
        </w:rPr>
        <w:t xml:space="preserve"> we could identify the spread of data within individual groups and note any outliers. From this visualization we decided to collapse the ‘brown algae’ class, identified outliers in the blue and green channels and removed them, and noticed that the spread of data within the ‘rock’ habitat class appeared non-uniform in spread and indicated two possible groups within the spread. Possibly due to the wetness of the rock surface. Therefore, we then split the rock group into two individual groups to aid our model (see Fig.5.). </w:t>
      </w:r>
    </w:p>
    <w:p w14:paraId="17A684C2" w14:textId="7A4D5675" w:rsidR="008E4590" w:rsidRPr="008E4590" w:rsidRDefault="008E4590" w:rsidP="008E4590">
      <w:pPr>
        <w:spacing w:line="240" w:lineRule="auto"/>
        <w:jc w:val="both"/>
        <w:rPr>
          <w:rFonts w:ascii="SF Pro Text" w:hAnsi="SF Pro Text"/>
          <w:b/>
          <w:bCs/>
        </w:rPr>
      </w:pPr>
      <w:proofErr w:type="spellStart"/>
      <w:r w:rsidRPr="008E4590">
        <w:rPr>
          <w:rFonts w:ascii="SF Pro Text" w:hAnsi="SF Pro Text"/>
          <w:b/>
          <w:bCs/>
        </w:rPr>
        <w:t>Mlogit</w:t>
      </w:r>
      <w:proofErr w:type="spellEnd"/>
      <w:r w:rsidRPr="008E4590">
        <w:rPr>
          <w:rFonts w:ascii="SF Pro Text" w:hAnsi="SF Pro Text"/>
          <w:b/>
          <w:bCs/>
        </w:rPr>
        <w:t xml:space="preserve"> model </w:t>
      </w:r>
    </w:p>
    <w:p w14:paraId="761FF08F" w14:textId="3083DD29" w:rsidR="00FE68E8" w:rsidRDefault="008E4590" w:rsidP="008E4590">
      <w:pPr>
        <w:spacing w:line="240" w:lineRule="auto"/>
        <w:jc w:val="both"/>
        <w:rPr>
          <w:rFonts w:ascii="SF Pro Text" w:hAnsi="SF Pro Text"/>
        </w:rPr>
      </w:pPr>
      <w:r w:rsidRPr="008E4590">
        <w:rPr>
          <w:rFonts w:ascii="SF Pro Text" w:hAnsi="SF Pro Text"/>
        </w:rPr>
        <w:t xml:space="preserve">Once our data had been split into the appropriate classes, we </w:t>
      </w:r>
      <w:del w:id="5" w:author="Guri Sogn Andersen" w:date="2019-12-15T20:38:00Z">
        <w:r w:rsidRPr="008E4590" w:rsidDel="007D760F">
          <w:rPr>
            <w:rFonts w:ascii="SF Pro Text" w:hAnsi="SF Pro Text"/>
          </w:rPr>
          <w:delText>were able to conduct</w:delText>
        </w:r>
      </w:del>
      <w:ins w:id="6" w:author="Guri Sogn Andersen" w:date="2019-12-15T20:38:00Z">
        <w:r w:rsidR="007D760F">
          <w:rPr>
            <w:rFonts w:ascii="SF Pro Text" w:hAnsi="SF Pro Text"/>
          </w:rPr>
          <w:t>conducted</w:t>
        </w:r>
      </w:ins>
      <w:r w:rsidRPr="008E4590">
        <w:rPr>
          <w:rFonts w:ascii="SF Pro Text" w:hAnsi="SF Pro Text"/>
        </w:rPr>
        <w:t xml:space="preserve"> an </w:t>
      </w:r>
      <w:del w:id="7" w:author="Guri Sogn Andersen" w:date="2019-12-13T16:03:00Z">
        <w:r w:rsidRPr="008E4590" w:rsidDel="00CA77D6">
          <w:rPr>
            <w:rFonts w:ascii="SF Pro Text" w:hAnsi="SF Pro Text"/>
          </w:rPr>
          <w:delText xml:space="preserve">Mlogit </w:delText>
        </w:r>
      </w:del>
      <w:ins w:id="8" w:author="Guri Sogn Andersen" w:date="2019-12-13T16:03:00Z">
        <w:r w:rsidR="00CA77D6">
          <w:rPr>
            <w:rFonts w:ascii="SF Pro Text" w:hAnsi="SF Pro Text"/>
          </w:rPr>
          <w:t>multinomial l</w:t>
        </w:r>
      </w:ins>
      <w:ins w:id="9" w:author="Guri Sogn Andersen" w:date="2019-12-13T16:04:00Z">
        <w:r w:rsidR="00CA77D6">
          <w:rPr>
            <w:rFonts w:ascii="SF Pro Text" w:hAnsi="SF Pro Text"/>
          </w:rPr>
          <w:t>ogistic regression</w:t>
        </w:r>
      </w:ins>
      <w:ins w:id="10" w:author="Guri Sogn Andersen" w:date="2019-12-13T16:05:00Z">
        <w:r w:rsidR="00CA77D6">
          <w:rPr>
            <w:rFonts w:ascii="SF Pro Text" w:hAnsi="SF Pro Text"/>
          </w:rPr>
          <w:t xml:space="preserve"> (</w:t>
        </w:r>
        <w:proofErr w:type="spellStart"/>
        <w:r w:rsidR="00CA77D6">
          <w:rPr>
            <w:rFonts w:ascii="SF Pro Text" w:hAnsi="SF Pro Text"/>
          </w:rPr>
          <w:t>mlogit</w:t>
        </w:r>
        <w:proofErr w:type="spellEnd"/>
        <w:r w:rsidR="00CA77D6">
          <w:rPr>
            <w:rFonts w:ascii="SF Pro Text" w:hAnsi="SF Pro Text"/>
          </w:rPr>
          <w:t>)</w:t>
        </w:r>
      </w:ins>
      <w:ins w:id="11" w:author="Guri Sogn Andersen" w:date="2019-12-13T16:03:00Z">
        <w:r w:rsidR="00CA77D6" w:rsidRPr="008E4590">
          <w:rPr>
            <w:rFonts w:ascii="SF Pro Text" w:hAnsi="SF Pro Text"/>
          </w:rPr>
          <w:t xml:space="preserve"> </w:t>
        </w:r>
      </w:ins>
      <w:r w:rsidRPr="008E4590">
        <w:rPr>
          <w:rFonts w:ascii="SF Pro Text" w:hAnsi="SF Pro Text"/>
        </w:rPr>
        <w:t xml:space="preserve">analysis to </w:t>
      </w:r>
      <w:del w:id="12" w:author="Guri Sogn Andersen" w:date="2019-12-15T20:38:00Z">
        <w:r w:rsidRPr="008E4590" w:rsidDel="007D760F">
          <w:rPr>
            <w:rFonts w:ascii="SF Pro Text" w:hAnsi="SF Pro Text"/>
          </w:rPr>
          <w:delText xml:space="preserve">find </w:delText>
        </w:r>
      </w:del>
      <w:ins w:id="13" w:author="Guri Sogn Andersen" w:date="2019-12-15T20:38:00Z">
        <w:r w:rsidR="007D760F">
          <w:rPr>
            <w:rFonts w:ascii="SF Pro Text" w:hAnsi="SF Pro Text"/>
          </w:rPr>
          <w:t>build</w:t>
        </w:r>
        <w:r w:rsidR="007D760F" w:rsidRPr="008E4590">
          <w:rPr>
            <w:rFonts w:ascii="SF Pro Text" w:hAnsi="SF Pro Text"/>
          </w:rPr>
          <w:t xml:space="preserve"> </w:t>
        </w:r>
      </w:ins>
      <w:del w:id="14" w:author="Guri Sogn Andersen" w:date="2019-12-13T16:04:00Z">
        <w:r w:rsidRPr="008E4590" w:rsidDel="00CA77D6">
          <w:rPr>
            <w:rFonts w:ascii="SF Pro Text" w:hAnsi="SF Pro Text"/>
          </w:rPr>
          <w:delText>the best</w:delText>
        </w:r>
      </w:del>
      <w:ins w:id="15" w:author="Guri Sogn Andersen" w:date="2019-12-13T16:04:00Z">
        <w:r w:rsidR="00CA77D6">
          <w:rPr>
            <w:rFonts w:ascii="SF Pro Text" w:hAnsi="SF Pro Text"/>
          </w:rPr>
          <w:t>a</w:t>
        </w:r>
      </w:ins>
      <w:r w:rsidRPr="008E4590">
        <w:rPr>
          <w:rFonts w:ascii="SF Pro Text" w:hAnsi="SF Pro Text"/>
        </w:rPr>
        <w:t xml:space="preserve"> model </w:t>
      </w:r>
      <w:del w:id="16" w:author="Guri Sogn Andersen" w:date="2019-12-13T16:04:00Z">
        <w:r w:rsidRPr="008E4590" w:rsidDel="00CA77D6">
          <w:rPr>
            <w:rFonts w:ascii="SF Pro Text" w:hAnsi="SF Pro Text"/>
          </w:rPr>
          <w:delText xml:space="preserve">for </w:delText>
        </w:r>
      </w:del>
      <w:ins w:id="17" w:author="Guri Sogn Andersen" w:date="2019-12-13T16:04:00Z">
        <w:r w:rsidR="00CA77D6">
          <w:rPr>
            <w:rFonts w:ascii="SF Pro Text" w:hAnsi="SF Pro Text"/>
          </w:rPr>
          <w:t xml:space="preserve">that </w:t>
        </w:r>
      </w:ins>
      <w:ins w:id="18" w:author="Guri Sogn Andersen" w:date="2019-12-15T20:38:00Z">
        <w:r w:rsidR="007D760F">
          <w:rPr>
            <w:rFonts w:ascii="SF Pro Text" w:hAnsi="SF Pro Text"/>
          </w:rPr>
          <w:t>could</w:t>
        </w:r>
      </w:ins>
      <w:ins w:id="19" w:author="Guri Sogn Andersen" w:date="2019-12-13T16:04:00Z">
        <w:r w:rsidR="00CA77D6">
          <w:rPr>
            <w:rFonts w:ascii="SF Pro Text" w:hAnsi="SF Pro Text"/>
          </w:rPr>
          <w:t xml:space="preserve"> be used in</w:t>
        </w:r>
        <w:r w:rsidR="00CA77D6" w:rsidRPr="008E4590">
          <w:rPr>
            <w:rFonts w:ascii="SF Pro Text" w:hAnsi="SF Pro Text"/>
          </w:rPr>
          <w:t xml:space="preserve"> </w:t>
        </w:r>
      </w:ins>
      <w:r w:rsidRPr="008E4590">
        <w:rPr>
          <w:rFonts w:ascii="SF Pro Text" w:hAnsi="SF Pro Text"/>
        </w:rPr>
        <w:t>ou</w:t>
      </w:r>
      <w:ins w:id="20" w:author="Guri Sogn Andersen" w:date="2019-12-13T15:59:00Z">
        <w:r w:rsidR="009B255B">
          <w:rPr>
            <w:rFonts w:ascii="SF Pro Text" w:hAnsi="SF Pro Text"/>
          </w:rPr>
          <w:t>r</w:t>
        </w:r>
      </w:ins>
      <w:del w:id="21" w:author="Guri Sogn Andersen" w:date="2019-12-13T15:59:00Z">
        <w:r w:rsidRPr="008E4590" w:rsidDel="009B255B">
          <w:rPr>
            <w:rFonts w:ascii="SF Pro Text" w:hAnsi="SF Pro Text"/>
          </w:rPr>
          <w:delText>t</w:delText>
        </w:r>
      </w:del>
      <w:r w:rsidRPr="008E4590">
        <w:rPr>
          <w:rFonts w:ascii="SF Pro Text" w:hAnsi="SF Pro Text"/>
        </w:rPr>
        <w:t xml:space="preserve"> habitat classification tool. </w:t>
      </w:r>
      <w:ins w:id="22" w:author="Guri Sogn Andersen" w:date="2019-12-13T16:05:00Z">
        <w:r w:rsidR="00CA77D6">
          <w:rPr>
            <w:rFonts w:ascii="SF Pro Text" w:hAnsi="SF Pro Text"/>
          </w:rPr>
          <w:t>The multinomial logistic regression model is a discre</w:t>
        </w:r>
      </w:ins>
      <w:ins w:id="23" w:author="Guri Sogn Andersen" w:date="2019-12-13T16:06:00Z">
        <w:r w:rsidR="00CA77D6">
          <w:rPr>
            <w:rFonts w:ascii="SF Pro Text" w:hAnsi="SF Pro Text"/>
          </w:rPr>
          <w:t>ate choice model, meaning that</w:t>
        </w:r>
      </w:ins>
      <w:ins w:id="24" w:author="Guri Sogn Andersen" w:date="2019-12-13T16:10:00Z">
        <w:r w:rsidR="00CA77D6">
          <w:rPr>
            <w:rFonts w:ascii="SF Pro Text" w:hAnsi="SF Pro Text"/>
          </w:rPr>
          <w:t xml:space="preserve"> given a set of conditions (i.e. channel signals)</w:t>
        </w:r>
      </w:ins>
      <w:ins w:id="25" w:author="Guri Sogn Andersen" w:date="2019-12-13T16:06:00Z">
        <w:r w:rsidR="00CA77D6">
          <w:rPr>
            <w:rFonts w:ascii="SF Pro Text" w:hAnsi="SF Pro Text"/>
          </w:rPr>
          <w:t xml:space="preserve"> it can be used to predict</w:t>
        </w:r>
      </w:ins>
      <w:ins w:id="26" w:author="Guri Sogn Andersen" w:date="2019-12-13T16:07:00Z">
        <w:r w:rsidR="00CA77D6">
          <w:rPr>
            <w:rFonts w:ascii="SF Pro Text" w:hAnsi="SF Pro Text"/>
          </w:rPr>
          <w:t xml:space="preserve"> which outcome</w:t>
        </w:r>
      </w:ins>
      <w:ins w:id="27" w:author="Guri Sogn Andersen" w:date="2019-12-13T16:10:00Z">
        <w:r w:rsidR="00AC5186">
          <w:rPr>
            <w:rFonts w:ascii="SF Pro Text" w:hAnsi="SF Pro Text"/>
          </w:rPr>
          <w:t xml:space="preserve"> (i.e. habitat type)</w:t>
        </w:r>
      </w:ins>
      <w:ins w:id="28" w:author="Guri Sogn Andersen" w:date="2019-12-13T16:07:00Z">
        <w:r w:rsidR="00CA77D6">
          <w:rPr>
            <w:rFonts w:ascii="SF Pro Text" w:hAnsi="SF Pro Text"/>
          </w:rPr>
          <w:t xml:space="preserve"> of a set of possi</w:t>
        </w:r>
      </w:ins>
      <w:ins w:id="29" w:author="Guri Sogn Andersen" w:date="2019-12-13T16:09:00Z">
        <w:r w:rsidR="00CA77D6">
          <w:rPr>
            <w:rFonts w:ascii="SF Pro Text" w:hAnsi="SF Pro Text"/>
          </w:rPr>
          <w:t>ble outcomes</w:t>
        </w:r>
      </w:ins>
      <w:ins w:id="30" w:author="Guri Sogn Andersen" w:date="2019-12-13T16:07:00Z">
        <w:r w:rsidR="00CA77D6">
          <w:rPr>
            <w:rFonts w:ascii="SF Pro Text" w:hAnsi="SF Pro Text"/>
          </w:rPr>
          <w:t xml:space="preserve"> that is the most likely</w:t>
        </w:r>
      </w:ins>
      <w:ins w:id="31" w:author="Guri Sogn Andersen" w:date="2019-12-13T16:08:00Z">
        <w:r w:rsidR="00CA77D6">
          <w:rPr>
            <w:rFonts w:ascii="SF Pro Text" w:hAnsi="SF Pro Text"/>
          </w:rPr>
          <w:t xml:space="preserve">. </w:t>
        </w:r>
      </w:ins>
      <w:r w:rsidRPr="008E4590">
        <w:rPr>
          <w:rFonts w:ascii="SF Pro Text" w:hAnsi="SF Pro Text"/>
        </w:rPr>
        <w:t>We trained ou</w:t>
      </w:r>
      <w:ins w:id="32" w:author="Guri Sogn Andersen" w:date="2019-12-13T16:00:00Z">
        <w:r w:rsidR="009B255B">
          <w:rPr>
            <w:rFonts w:ascii="SF Pro Text" w:hAnsi="SF Pro Text"/>
          </w:rPr>
          <w:t>r</w:t>
        </w:r>
      </w:ins>
      <w:del w:id="33" w:author="Guri Sogn Andersen" w:date="2019-12-13T16:00:00Z">
        <w:r w:rsidRPr="008E4590" w:rsidDel="009B255B">
          <w:rPr>
            <w:rFonts w:ascii="SF Pro Text" w:hAnsi="SF Pro Text"/>
          </w:rPr>
          <w:delText>t</w:delText>
        </w:r>
      </w:del>
      <w:r w:rsidRPr="008E4590">
        <w:rPr>
          <w:rFonts w:ascii="SF Pro Text" w:hAnsi="SF Pro Text"/>
        </w:rPr>
        <w:t xml:space="preserve"> </w:t>
      </w:r>
      <w:del w:id="34" w:author="Guri Sogn Andersen" w:date="2019-12-13T16:05:00Z">
        <w:r w:rsidRPr="008E4590" w:rsidDel="00CA77D6">
          <w:rPr>
            <w:rFonts w:ascii="SF Pro Text" w:hAnsi="SF Pro Text"/>
          </w:rPr>
          <w:delText xml:space="preserve">Mlogit </w:delText>
        </w:r>
      </w:del>
      <w:r w:rsidRPr="008E4590">
        <w:rPr>
          <w:rFonts w:ascii="SF Pro Text" w:hAnsi="SF Pro Text"/>
        </w:rPr>
        <w:t xml:space="preserve">model by feeding it the ground truthing data – giving it an understanding of how the different pixel intensities from the various channels </w:t>
      </w:r>
      <w:del w:id="35" w:author="Guri Sogn Andersen" w:date="2019-12-13T16:00:00Z">
        <w:r w:rsidRPr="008E4590" w:rsidDel="00CA77D6">
          <w:rPr>
            <w:rFonts w:ascii="SF Pro Text" w:hAnsi="SF Pro Text"/>
          </w:rPr>
          <w:delText>interact to</w:delText>
        </w:r>
      </w:del>
      <w:ins w:id="36" w:author="Guri Sogn Andersen" w:date="2019-12-13T16:00:00Z">
        <w:r w:rsidR="00CA77D6">
          <w:rPr>
            <w:rFonts w:ascii="SF Pro Text" w:hAnsi="SF Pro Text"/>
          </w:rPr>
          <w:t>could help</w:t>
        </w:r>
      </w:ins>
      <w:r w:rsidRPr="008E4590">
        <w:rPr>
          <w:rFonts w:ascii="SF Pro Text" w:hAnsi="SF Pro Text"/>
        </w:rPr>
        <w:t xml:space="preserve"> determine the habitat class type (see Table.1). </w:t>
      </w:r>
      <w:commentRangeStart w:id="37"/>
      <w:del w:id="38" w:author="Guri Sogn Andersen" w:date="2019-12-13T16:01:00Z">
        <w:r w:rsidRPr="008E4590" w:rsidDel="00CA77D6">
          <w:rPr>
            <w:rFonts w:ascii="SF Pro Text" w:hAnsi="SF Pro Text"/>
          </w:rPr>
          <w:delText xml:space="preserve">The multiple regression model was implemented in order to determine which channels are needed to interact to form the best potential model. </w:delText>
        </w:r>
      </w:del>
      <w:del w:id="39" w:author="Guri Sogn Andersen" w:date="2019-12-13T16:02:00Z">
        <w:r w:rsidRPr="008E4590" w:rsidDel="00CA77D6">
          <w:rPr>
            <w:rFonts w:ascii="SF Pro Text" w:hAnsi="SF Pro Text"/>
          </w:rPr>
          <w:delText xml:space="preserve">The five bands are considered </w:delText>
        </w:r>
      </w:del>
      <w:del w:id="40" w:author="Guri Sogn Andersen" w:date="2019-12-13T16:01:00Z">
        <w:r w:rsidRPr="008E4590" w:rsidDel="00CA77D6">
          <w:rPr>
            <w:rFonts w:ascii="SF Pro Text" w:hAnsi="SF Pro Text"/>
          </w:rPr>
          <w:delText xml:space="preserve">to be </w:delText>
        </w:r>
      </w:del>
      <w:del w:id="41" w:author="Guri Sogn Andersen" w:date="2019-12-13T16:02:00Z">
        <w:r w:rsidRPr="008E4590" w:rsidDel="00CA77D6">
          <w:rPr>
            <w:rFonts w:ascii="SF Pro Text" w:hAnsi="SF Pro Text"/>
          </w:rPr>
          <w:delText>predictor variables and the Mlogit function determined which interactions between these channels are best able to predict the correct habitat type</w:delText>
        </w:r>
        <w:r w:rsidR="00387BE1" w:rsidDel="00CA77D6">
          <w:rPr>
            <w:rFonts w:ascii="SF Pro Text" w:hAnsi="SF Pro Text"/>
          </w:rPr>
          <w:delText xml:space="preserve"> </w:delText>
        </w:r>
        <w:r w:rsidRPr="008E4590" w:rsidDel="00CA77D6">
          <w:rPr>
            <w:rFonts w:ascii="SF Pro Text" w:hAnsi="SF Pro Text"/>
          </w:rPr>
          <w:delText>based off of a pixel’s light intensity.</w:delText>
        </w:r>
      </w:del>
      <w:commentRangeEnd w:id="37"/>
      <w:r w:rsidR="00CA77D6">
        <w:rPr>
          <w:rStyle w:val="CommentReference"/>
        </w:rPr>
        <w:commentReference w:id="37"/>
      </w:r>
      <w:del w:id="42" w:author="Guri Sogn Andersen" w:date="2019-12-13T16:02:00Z">
        <w:r w:rsidR="00387BE1" w:rsidDel="00CA77D6">
          <w:rPr>
            <w:rFonts w:ascii="SF Pro Text" w:hAnsi="SF Pro Text"/>
          </w:rPr>
          <w:delText xml:space="preserve"> </w:delText>
        </w:r>
      </w:del>
      <w:commentRangeStart w:id="43"/>
      <w:del w:id="44" w:author="Guri Sogn Andersen" w:date="2019-12-13T16:14:00Z">
        <w:r w:rsidRPr="008E4590" w:rsidDel="00AC5186">
          <w:rPr>
            <w:rFonts w:ascii="SF Pro Text" w:hAnsi="SF Pro Text"/>
          </w:rPr>
          <w:delText>First, we loaded our tif. files from one of the flight paths as a list into R using the ‘raster’ function</w:delText>
        </w:r>
      </w:del>
      <w:commentRangeEnd w:id="43"/>
      <w:r w:rsidR="00AC5186">
        <w:rPr>
          <w:rStyle w:val="CommentReference"/>
        </w:rPr>
        <w:commentReference w:id="43"/>
      </w:r>
      <w:commentRangeStart w:id="45"/>
      <w:del w:id="46" w:author="Guri Sogn Andersen" w:date="2019-12-13T16:12:00Z">
        <w:r w:rsidRPr="008E4590" w:rsidDel="00AC5186">
          <w:rPr>
            <w:rFonts w:ascii="SF Pro Text" w:hAnsi="SF Pro Text"/>
          </w:rPr>
          <w:delText>; these would later be converted into composite maps using our predictive model</w:delText>
        </w:r>
      </w:del>
      <w:commentRangeEnd w:id="45"/>
      <w:r w:rsidR="00AC5186">
        <w:rPr>
          <w:rStyle w:val="CommentReference"/>
        </w:rPr>
        <w:commentReference w:id="45"/>
      </w:r>
      <w:del w:id="47" w:author="Guri Sogn Andersen" w:date="2019-12-15T20:39:00Z">
        <w:r w:rsidRPr="008E4590" w:rsidDel="007D760F">
          <w:rPr>
            <w:rFonts w:ascii="SF Pro Text" w:hAnsi="SF Pro Text"/>
          </w:rPr>
          <w:delText xml:space="preserve">. </w:delText>
        </w:r>
      </w:del>
    </w:p>
    <w:p w14:paraId="15EF58FD" w14:textId="544531CC" w:rsidR="00682AE3" w:rsidDel="00942069" w:rsidRDefault="008E4590" w:rsidP="008E4590">
      <w:pPr>
        <w:spacing w:line="240" w:lineRule="auto"/>
        <w:jc w:val="both"/>
        <w:rPr>
          <w:del w:id="48" w:author="Guri Sogn Andersen" w:date="2019-12-13T16:22:00Z"/>
          <w:rFonts w:ascii="SF Pro Text" w:hAnsi="SF Pro Text"/>
        </w:rPr>
      </w:pPr>
      <w:commentRangeStart w:id="49"/>
      <w:del w:id="50" w:author="Guri Sogn Andersen" w:date="2019-12-13T16:22:00Z">
        <w:r w:rsidRPr="008E4590" w:rsidDel="00942069">
          <w:rPr>
            <w:rFonts w:ascii="SF Pro Text" w:hAnsi="SF Pro Text"/>
          </w:rPr>
          <w:delText xml:space="preserve">In the case of spatial predictions, the ‘predict.mlogit’ function does not work out of the box. We therefore first had to convert the raster-stack into a matrix, with each column representing a single raster layer. </w:delText>
        </w:r>
      </w:del>
    </w:p>
    <w:p w14:paraId="2AD8EB49" w14:textId="21C12366" w:rsidR="008E4590" w:rsidRPr="008E4590" w:rsidDel="00942069" w:rsidRDefault="008E4590" w:rsidP="008E4590">
      <w:pPr>
        <w:spacing w:line="240" w:lineRule="auto"/>
        <w:jc w:val="both"/>
        <w:rPr>
          <w:del w:id="51" w:author="Guri Sogn Andersen" w:date="2019-12-13T16:22:00Z"/>
          <w:rFonts w:ascii="SF Pro Text" w:hAnsi="SF Pro Text"/>
        </w:rPr>
      </w:pPr>
      <w:del w:id="52" w:author="Guri Sogn Andersen" w:date="2019-12-13T16:22:00Z">
        <w:r w:rsidRPr="008E4590" w:rsidDel="00942069">
          <w:rPr>
            <w:rFonts w:ascii="SF Pro Text" w:hAnsi="SF Pro Text"/>
          </w:rPr>
          <w:delText xml:space="preserve">We then created the dummy response (which is needed in order to create a mlogit-data frame) and created the predictions on that </w:delText>
        </w:r>
      </w:del>
      <w:r w:rsidR="00F534BD">
        <w:rPr>
          <w:rFonts w:ascii="SF Pro Text" w:hAnsi="SF Pro Text"/>
          <w:noProof/>
        </w:rPr>
        <mc:AlternateContent>
          <mc:Choice Requires="wpg">
            <w:drawing>
              <wp:anchor distT="0" distB="0" distL="114300" distR="114300" simplePos="0" relativeHeight="251661312" behindDoc="1" locked="0" layoutInCell="1" allowOverlap="1" wp14:anchorId="340B938B" wp14:editId="0977BB8D">
                <wp:simplePos x="0" y="0"/>
                <wp:positionH relativeFrom="margin">
                  <wp:align>left</wp:align>
                </wp:positionH>
                <wp:positionV relativeFrom="paragraph">
                  <wp:posOffset>106680</wp:posOffset>
                </wp:positionV>
                <wp:extent cx="5895975" cy="4657725"/>
                <wp:effectExtent l="0" t="0" r="28575" b="28575"/>
                <wp:wrapTight wrapText="bothSides">
                  <wp:wrapPolygon edited="0">
                    <wp:start x="0" y="0"/>
                    <wp:lineTo x="0" y="21644"/>
                    <wp:lineTo x="21635" y="21644"/>
                    <wp:lineTo x="21635" y="19082"/>
                    <wp:lineTo x="21216" y="18375"/>
                    <wp:lineTo x="21216" y="0"/>
                    <wp:lineTo x="0" y="0"/>
                  </wp:wrapPolygon>
                </wp:wrapTight>
                <wp:docPr id="242" name="Group 242"/>
                <wp:cNvGraphicFramePr/>
                <a:graphic xmlns:a="http://schemas.openxmlformats.org/drawingml/2006/main">
                  <a:graphicData uri="http://schemas.microsoft.com/office/word/2010/wordprocessingGroup">
                    <wpg:wgp>
                      <wpg:cNvGrpSpPr/>
                      <wpg:grpSpPr>
                        <a:xfrm>
                          <a:off x="0" y="0"/>
                          <a:ext cx="5895975" cy="4657725"/>
                          <a:chOff x="72260" y="0"/>
                          <a:chExt cx="5677044" cy="4138458"/>
                        </a:xfrm>
                      </wpg:grpSpPr>
                      <pic:pic xmlns:pic="http://schemas.openxmlformats.org/drawingml/2006/picture">
                        <pic:nvPicPr>
                          <pic:cNvPr id="240" name="Picture 240"/>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84666" y="0"/>
                            <a:ext cx="5541010" cy="3907156"/>
                          </a:xfrm>
                          <a:prstGeom prst="rect">
                            <a:avLst/>
                          </a:prstGeom>
                          <a:noFill/>
                        </pic:spPr>
                      </pic:pic>
                      <wps:wsp>
                        <wps:cNvPr id="225" name="Text Box 225"/>
                        <wps:cNvSpPr txBox="1"/>
                        <wps:spPr>
                          <a:xfrm>
                            <a:off x="72260" y="3652683"/>
                            <a:ext cx="5677044" cy="485775"/>
                          </a:xfrm>
                          <a:prstGeom prst="rect">
                            <a:avLst/>
                          </a:prstGeom>
                          <a:noFill/>
                          <a:ln w="6350">
                            <a:solidFill>
                              <a:schemeClr val="bg1"/>
                            </a:solidFill>
                          </a:ln>
                        </wps:spPr>
                        <wps:txbx>
                          <w:txbxContent>
                            <w:p w14:paraId="0512A65D" w14:textId="350EF008" w:rsidR="00D426BD" w:rsidRPr="00AF1780" w:rsidRDefault="00D426BD" w:rsidP="00FE68E8">
                              <w:pPr>
                                <w:rPr>
                                  <w:rFonts w:ascii="SF Pro Text" w:hAnsi="SF Pro Text"/>
                                  <w:i/>
                                  <w:iCs/>
                                  <w:sz w:val="20"/>
                                  <w:szCs w:val="20"/>
                                </w:rPr>
                              </w:pPr>
                              <w:r w:rsidRPr="00AF1780">
                                <w:rPr>
                                  <w:rFonts w:ascii="SF Pro Text" w:hAnsi="SF Pro Text"/>
                                  <w:i/>
                                  <w:iCs/>
                                  <w:sz w:val="20"/>
                                  <w:szCs w:val="20"/>
                                </w:rPr>
                                <w:t xml:space="preserve">Fig.6. </w:t>
                              </w:r>
                              <w:r>
                                <w:rPr>
                                  <w:rFonts w:ascii="SF Pro Text" w:hAnsi="SF Pro Text"/>
                                  <w:i/>
                                  <w:iCs/>
                                  <w:sz w:val="20"/>
                                  <w:szCs w:val="20"/>
                                </w:rPr>
                                <w:t>Composite map</w:t>
                              </w:r>
                              <w:r w:rsidRPr="00AF1780">
                                <w:rPr>
                                  <w:rFonts w:ascii="SF Pro Text" w:hAnsi="SF Pro Text"/>
                                  <w:i/>
                                  <w:iCs/>
                                  <w:sz w:val="20"/>
                                  <w:szCs w:val="20"/>
                                </w:rPr>
                                <w:t xml:space="preserve"> of the predictive mode</w:t>
                              </w:r>
                              <w:r>
                                <w:rPr>
                                  <w:rFonts w:ascii="SF Pro Text" w:hAnsi="SF Pro Text"/>
                                  <w:i/>
                                  <w:iCs/>
                                  <w:sz w:val="20"/>
                                  <w:szCs w:val="20"/>
                                </w:rPr>
                                <w:t>l’s output</w:t>
                              </w:r>
                              <w:r w:rsidRPr="00AF1780">
                                <w:rPr>
                                  <w:rFonts w:ascii="SF Pro Text" w:hAnsi="SF Pro Text"/>
                                  <w:i/>
                                  <w:iCs/>
                                  <w:sz w:val="20"/>
                                  <w:szCs w:val="20"/>
                                </w:rPr>
                                <w:t xml:space="preserve"> (left) in comparison to a true colour image of the same area (right), with red rectangles representing the areas shown in figure 7</w:t>
                              </w:r>
                              <w:r>
                                <w:rPr>
                                  <w:rFonts w:ascii="SF Pro Text" w:hAnsi="SF Pro Text"/>
                                  <w:i/>
                                  <w:iC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0B938B" id="Group 242" o:spid="_x0000_s1031" style="position:absolute;left:0;text-align:left;margin-left:0;margin-top:8.4pt;width:464.25pt;height:366.75pt;z-index:-251655168;mso-position-horizontal:left;mso-position-horizontal-relative:margin;mso-width-relative:margin;mso-height-relative:margin" coordorigin="722" coordsize="56770,41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0" o:spid="_x0000_s1032" type="#_x0000_t75" style="position:absolute;left:846;width:55410;height:39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">
                  <v:imagedata r:id="rId32" o:title=""/>
                </v:shape>
                <v:shape id="Text Box 225" o:spid="_x0000_s1033" type="#_x0000_t202" style="position:absolute;left:722;top:36526;width:56771;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" filled="f" strokecolor="white [3212]" strokeweight=".5pt">
                  <v:textbox>
                    <w:txbxContent>
                      <w:p w14:paraId="0512A65D" w14:textId="350EF008" w:rsidR="00D426BD" w:rsidRPr="00AF1780" w:rsidRDefault="00D426BD" w:rsidP="00FE68E8">
                        <w:pPr>
                          <w:rPr>
                            <w:rFonts w:ascii="SF Pro Text" w:hAnsi="SF Pro Text"/>
                            <w:i/>
                            <w:iCs/>
                            <w:sz w:val="20"/>
                            <w:szCs w:val="20"/>
                          </w:rPr>
                        </w:pPr>
                        <w:r w:rsidRPr="00AF1780">
                          <w:rPr>
                            <w:rFonts w:ascii="SF Pro Text" w:hAnsi="SF Pro Text"/>
                            <w:i/>
                            <w:iCs/>
                            <w:sz w:val="20"/>
                            <w:szCs w:val="20"/>
                          </w:rPr>
                          <w:t xml:space="preserve">Fig.6. </w:t>
                        </w:r>
                        <w:r>
                          <w:rPr>
                            <w:rFonts w:ascii="SF Pro Text" w:hAnsi="SF Pro Text"/>
                            <w:i/>
                            <w:iCs/>
                            <w:sz w:val="20"/>
                            <w:szCs w:val="20"/>
                          </w:rPr>
                          <w:t>Composite map</w:t>
                        </w:r>
                        <w:r w:rsidRPr="00AF1780">
                          <w:rPr>
                            <w:rFonts w:ascii="SF Pro Text" w:hAnsi="SF Pro Text"/>
                            <w:i/>
                            <w:iCs/>
                            <w:sz w:val="20"/>
                            <w:szCs w:val="20"/>
                          </w:rPr>
                          <w:t xml:space="preserve"> of the predictive mode</w:t>
                        </w:r>
                        <w:r>
                          <w:rPr>
                            <w:rFonts w:ascii="SF Pro Text" w:hAnsi="SF Pro Text"/>
                            <w:i/>
                            <w:iCs/>
                            <w:sz w:val="20"/>
                            <w:szCs w:val="20"/>
                          </w:rPr>
                          <w:t>l’s output</w:t>
                        </w:r>
                        <w:r w:rsidRPr="00AF1780">
                          <w:rPr>
                            <w:rFonts w:ascii="SF Pro Text" w:hAnsi="SF Pro Text"/>
                            <w:i/>
                            <w:iCs/>
                            <w:sz w:val="20"/>
                            <w:szCs w:val="20"/>
                          </w:rPr>
                          <w:t xml:space="preserve"> (left) in comparison to a true colour image of the same area (right), with red rectangles representing the areas shown in figure 7</w:t>
                        </w:r>
                        <w:r>
                          <w:rPr>
                            <w:rFonts w:ascii="SF Pro Text" w:hAnsi="SF Pro Text"/>
                            <w:i/>
                            <w:iCs/>
                            <w:sz w:val="20"/>
                            <w:szCs w:val="20"/>
                          </w:rPr>
                          <w:t>.</w:t>
                        </w:r>
                      </w:p>
                    </w:txbxContent>
                  </v:textbox>
                </v:shape>
                <w10:wrap type="tight" anchorx="margin"/>
              </v:group>
            </w:pict>
          </mc:Fallback>
        </mc:AlternateContent>
      </w:r>
      <w:del w:id="53" w:author="Guri Sogn Andersen" w:date="2019-12-13T16:22:00Z">
        <w:r w:rsidRPr="008E4590" w:rsidDel="00942069">
          <w:rPr>
            <w:rFonts w:ascii="SF Pro Text" w:hAnsi="SF Pro Text"/>
          </w:rPr>
          <w:delText>frame using the standard ‘predict’ function.</w:delText>
        </w:r>
        <w:r w:rsidRPr="008E4590" w:rsidDel="00942069">
          <w:rPr>
            <w:rFonts w:ascii="SF Pro Text" w:hAnsi="SF Pro Text"/>
          </w:rPr>
          <w:br/>
          <w:delText>However, because this is done on a huge data frame, the data is spilt into chunks using the ‘blockSize’ function, and the predictions are written directly to file from R.</w:delText>
        </w:r>
      </w:del>
      <w:commentRangeEnd w:id="49"/>
      <w:r w:rsidR="00942069">
        <w:rPr>
          <w:rStyle w:val="CommentReference"/>
        </w:rPr>
        <w:commentReference w:id="49"/>
      </w:r>
    </w:p>
    <w:p w14:paraId="5EC72948" w14:textId="47D8CC3E" w:rsidR="008E4590" w:rsidRPr="008E4590" w:rsidRDefault="008E4590" w:rsidP="008E4590">
      <w:pPr>
        <w:spacing w:line="240" w:lineRule="auto"/>
        <w:jc w:val="both"/>
        <w:rPr>
          <w:rFonts w:ascii="SF Pro Text" w:hAnsi="SF Pro Text"/>
        </w:rPr>
      </w:pPr>
      <w:del w:id="54" w:author="Guri Sogn Andersen" w:date="2019-12-13T16:30:00Z">
        <w:r w:rsidRPr="008E4590" w:rsidDel="00942069">
          <w:rPr>
            <w:rFonts w:ascii="SF Pro Text" w:hAnsi="SF Pro Text"/>
          </w:rPr>
          <w:delText xml:space="preserve">Once our predictive model was </w:delText>
        </w:r>
        <w:r w:rsidR="008B6A46" w:rsidRPr="008E4590" w:rsidDel="00942069">
          <w:rPr>
            <w:rFonts w:ascii="SF Pro Text" w:hAnsi="SF Pro Text"/>
          </w:rPr>
          <w:delText>built,</w:delText>
        </w:r>
        <w:r w:rsidRPr="008E4590" w:rsidDel="00942069">
          <w:rPr>
            <w:rFonts w:ascii="SF Pro Text" w:hAnsi="SF Pro Text"/>
          </w:rPr>
          <w:delText xml:space="preserve"> we were able to visualize it by building composite maps from the multispectral images captured by our drones (see Fig.6&amp;7.).  </w:delText>
        </w:r>
      </w:del>
      <w:moveFromRangeStart w:id="55" w:author="Guri Sogn Andersen" w:date="2019-12-13T16:27:00Z" w:name="move27146882"/>
      <w:moveFrom w:id="56" w:author="Guri Sogn Andersen" w:date="2019-12-13T16:27:00Z">
        <w:r w:rsidRPr="008E4590" w:rsidDel="00942069">
          <w:rPr>
            <w:rFonts w:ascii="SF Pro Text" w:hAnsi="SF Pro Text"/>
          </w:rPr>
          <w:t xml:space="preserve">Aid for the mlogit prediction function can be found here: </w:t>
        </w:r>
        <w:commentRangeStart w:id="57"/>
        <w:r w:rsidRPr="008E4590" w:rsidDel="00942069">
          <w:rPr>
            <w:rFonts w:ascii="SF Pro Text" w:hAnsi="SF Pro Text"/>
          </w:rPr>
          <w:t>https://stats.stackexchange.com/questions/6702/predict-after-running-the-mlogit-function-in-r</w:t>
        </w:r>
        <w:commentRangeEnd w:id="57"/>
        <w:r w:rsidR="00942069" w:rsidDel="00942069">
          <w:rPr>
            <w:rStyle w:val="CommentReference"/>
          </w:rPr>
          <w:commentReference w:id="57"/>
        </w:r>
      </w:moveFrom>
      <w:moveFromRangeEnd w:id="55"/>
    </w:p>
    <w:p w14:paraId="1987A03A" w14:textId="26661E4F" w:rsidR="008E4590" w:rsidRDefault="008E4590" w:rsidP="008E4590">
      <w:pPr>
        <w:spacing w:line="240" w:lineRule="auto"/>
        <w:jc w:val="both"/>
        <w:rPr>
          <w:ins w:id="58" w:author="Guri Sogn Andersen" w:date="2019-12-15T20:44:00Z"/>
          <w:rFonts w:ascii="SF Pro Text" w:hAnsi="SF Pro Text"/>
        </w:rPr>
      </w:pPr>
      <w:r w:rsidRPr="008E4590">
        <w:rPr>
          <w:rFonts w:ascii="SF Pro Text" w:hAnsi="SF Pro Text"/>
        </w:rPr>
        <w:t xml:space="preserve">An initial fear was that </w:t>
      </w:r>
      <w:del w:id="59" w:author="Guri Sogn Andersen" w:date="2019-12-15T20:27:00Z">
        <w:r w:rsidRPr="008E4590" w:rsidDel="00F534BD">
          <w:rPr>
            <w:rFonts w:ascii="SF Pro Text" w:hAnsi="SF Pro Text"/>
          </w:rPr>
          <w:delText>by allowing the predictor variables to interact the model could</w:delText>
        </w:r>
      </w:del>
      <w:ins w:id="60" w:author="Guri Sogn Andersen" w:date="2019-12-15T20:27:00Z">
        <w:r w:rsidR="00F534BD">
          <w:rPr>
            <w:rFonts w:ascii="SF Pro Text" w:hAnsi="SF Pro Text"/>
          </w:rPr>
          <w:t>given the small amount of data, the model</w:t>
        </w:r>
      </w:ins>
      <w:r w:rsidRPr="008E4590">
        <w:rPr>
          <w:rFonts w:ascii="SF Pro Text" w:hAnsi="SF Pro Text"/>
        </w:rPr>
        <w:t xml:space="preserve"> </w:t>
      </w:r>
      <w:del w:id="61" w:author="Guri Sogn Andersen" w:date="2019-12-15T20:27:00Z">
        <w:r w:rsidRPr="008E4590" w:rsidDel="00F534BD">
          <w:rPr>
            <w:rFonts w:ascii="SF Pro Text" w:hAnsi="SF Pro Text"/>
          </w:rPr>
          <w:delText>be considered to</w:delText>
        </w:r>
      </w:del>
      <w:ins w:id="62" w:author="Guri Sogn Andersen" w:date="2019-12-15T20:27:00Z">
        <w:r w:rsidR="00F534BD">
          <w:rPr>
            <w:rFonts w:ascii="SF Pro Text" w:hAnsi="SF Pro Text"/>
          </w:rPr>
          <w:t>could easily</w:t>
        </w:r>
      </w:ins>
      <w:r w:rsidRPr="008E4590">
        <w:rPr>
          <w:rFonts w:ascii="SF Pro Text" w:hAnsi="SF Pro Text"/>
        </w:rPr>
        <w:t xml:space="preserve"> be over</w:t>
      </w:r>
      <w:ins w:id="63" w:author="Guri Sogn Andersen" w:date="2019-12-15T20:27:00Z">
        <w:r w:rsidR="00F534BD">
          <w:rPr>
            <w:rFonts w:ascii="SF Pro Text" w:hAnsi="SF Pro Text"/>
          </w:rPr>
          <w:t>-</w:t>
        </w:r>
      </w:ins>
      <w:del w:id="64" w:author="Guri Sogn Andersen" w:date="2019-12-15T20:27:00Z">
        <w:r w:rsidRPr="008E4590" w:rsidDel="00F534BD">
          <w:rPr>
            <w:rFonts w:ascii="SF Pro Text" w:hAnsi="SF Pro Text"/>
          </w:rPr>
          <w:delText xml:space="preserve"> </w:delText>
        </w:r>
      </w:del>
      <w:r w:rsidRPr="008E4590">
        <w:rPr>
          <w:rFonts w:ascii="SF Pro Text" w:hAnsi="SF Pro Text"/>
        </w:rPr>
        <w:t>fitted. This fear may be</w:t>
      </w:r>
      <w:ins w:id="65" w:author="Guri Sogn Andersen" w:date="2019-12-15T20:40:00Z">
        <w:r w:rsidR="002B22E1">
          <w:rPr>
            <w:rFonts w:ascii="SF Pro Text" w:hAnsi="SF Pro Text"/>
          </w:rPr>
          <w:t xml:space="preserve"> further</w:t>
        </w:r>
      </w:ins>
      <w:r w:rsidRPr="008E4590">
        <w:rPr>
          <w:rFonts w:ascii="SF Pro Text" w:hAnsi="SF Pro Text"/>
        </w:rPr>
        <w:t xml:space="preserve"> augmented by the splitting up of categories and the removal of outliers. However, when differences in groups are clear, such as wet and dry rock within the </w:t>
      </w:r>
      <w:r w:rsidRPr="008E4590">
        <w:rPr>
          <w:rFonts w:ascii="SF Pro Text" w:hAnsi="SF Pro Text"/>
        </w:rPr>
        <w:lastRenderedPageBreak/>
        <w:t>rock class, a more detail</w:t>
      </w:r>
      <w:ins w:id="66" w:author="Guri Sogn Andersen" w:date="2019-12-15T20:30:00Z">
        <w:r w:rsidR="007D760F">
          <w:rPr>
            <w:rFonts w:ascii="SF Pro Text" w:hAnsi="SF Pro Text"/>
          </w:rPr>
          <w:t>ed</w:t>
        </w:r>
      </w:ins>
      <w:r w:rsidRPr="008E4590">
        <w:rPr>
          <w:rFonts w:ascii="SF Pro Text" w:hAnsi="SF Pro Text"/>
        </w:rPr>
        <w:t xml:space="preserve"> model could be made</w:t>
      </w:r>
      <w:del w:id="67" w:author="Guri Sogn Andersen" w:date="2019-12-15T20:41:00Z">
        <w:r w:rsidRPr="008E4590" w:rsidDel="002B22E1">
          <w:rPr>
            <w:rFonts w:ascii="SF Pro Text" w:hAnsi="SF Pro Text"/>
          </w:rPr>
          <w:delText xml:space="preserve"> with the separation of these classes</w:delText>
        </w:r>
      </w:del>
      <w:r w:rsidRPr="008E4590">
        <w:rPr>
          <w:rFonts w:ascii="SF Pro Text" w:hAnsi="SF Pro Text"/>
        </w:rPr>
        <w:t xml:space="preserve">. We measured the predictive power and fit of our </w:t>
      </w:r>
      <w:proofErr w:type="spellStart"/>
      <w:r w:rsidRPr="008E4590">
        <w:rPr>
          <w:rFonts w:ascii="SF Pro Text" w:hAnsi="SF Pro Text"/>
        </w:rPr>
        <w:t>Mlogit</w:t>
      </w:r>
      <w:proofErr w:type="spellEnd"/>
      <w:ins w:id="68" w:author="Guri Sogn Andersen" w:date="2019-12-15T20:34:00Z">
        <w:r w:rsidR="007D760F">
          <w:rPr>
            <w:rFonts w:ascii="SF Pro Text" w:hAnsi="SF Pro Text"/>
          </w:rPr>
          <w:t xml:space="preserve"> candidate</w:t>
        </w:r>
      </w:ins>
      <w:r w:rsidRPr="008E4590">
        <w:rPr>
          <w:rFonts w:ascii="SF Pro Text" w:hAnsi="SF Pro Text"/>
        </w:rPr>
        <w:t xml:space="preserve"> model</w:t>
      </w:r>
      <w:ins w:id="69" w:author="Guri Sogn Andersen" w:date="2019-12-15T20:34:00Z">
        <w:r w:rsidR="007D760F">
          <w:rPr>
            <w:rFonts w:ascii="SF Pro Text" w:hAnsi="SF Pro Text"/>
          </w:rPr>
          <w:t>s</w:t>
        </w:r>
      </w:ins>
      <w:r w:rsidRPr="008E4590">
        <w:rPr>
          <w:rFonts w:ascii="SF Pro Text" w:hAnsi="SF Pro Text"/>
        </w:rPr>
        <w:t xml:space="preserve"> using the </w:t>
      </w:r>
      <w:del w:id="70" w:author="Guri Sogn Andersen" w:date="2019-12-15T20:42:00Z">
        <w:r w:rsidRPr="008E4590" w:rsidDel="002B22E1">
          <w:rPr>
            <w:rFonts w:ascii="SF Pro Text" w:hAnsi="SF Pro Text"/>
          </w:rPr>
          <w:delText>AIC (</w:delText>
        </w:r>
      </w:del>
      <w:r w:rsidRPr="008E4590">
        <w:rPr>
          <w:rFonts w:ascii="SF Pro Text" w:hAnsi="SF Pro Text"/>
        </w:rPr>
        <w:t>Akaike’s Information Criterion</w:t>
      </w:r>
      <w:ins w:id="71" w:author="Guri Sogn Andersen" w:date="2019-12-15T20:42:00Z">
        <w:r w:rsidR="002B22E1">
          <w:rPr>
            <w:rFonts w:ascii="SF Pro Text" w:hAnsi="SF Pro Text"/>
          </w:rPr>
          <w:t xml:space="preserve"> (AIC)</w:t>
        </w:r>
      </w:ins>
      <w:del w:id="72" w:author="Guri Sogn Andersen" w:date="2019-12-15T20:42:00Z">
        <w:r w:rsidRPr="008E4590" w:rsidDel="002B22E1">
          <w:rPr>
            <w:rFonts w:ascii="SF Pro Text" w:hAnsi="SF Pro Text"/>
          </w:rPr>
          <w:delText>) value</w:delText>
        </w:r>
      </w:del>
      <w:ins w:id="73" w:author="Guri Sogn Andersen" w:date="2019-12-15T20:31:00Z">
        <w:r w:rsidR="007D760F">
          <w:rPr>
            <w:rFonts w:ascii="SF Pro Text" w:hAnsi="SF Pro Text"/>
          </w:rPr>
          <w:t>, the log-likel</w:t>
        </w:r>
      </w:ins>
      <w:ins w:id="74" w:author="Guri Sogn Andersen" w:date="2019-12-15T20:42:00Z">
        <w:r w:rsidR="002B22E1">
          <w:rPr>
            <w:rFonts w:ascii="SF Pro Text" w:hAnsi="SF Pro Text"/>
          </w:rPr>
          <w:t>i</w:t>
        </w:r>
      </w:ins>
      <w:ins w:id="75" w:author="Guri Sogn Andersen" w:date="2019-12-15T20:31:00Z">
        <w:r w:rsidR="007D760F">
          <w:rPr>
            <w:rFonts w:ascii="SF Pro Text" w:hAnsi="SF Pro Text"/>
          </w:rPr>
          <w:t xml:space="preserve">hood ratio test and the </w:t>
        </w:r>
      </w:ins>
      <w:ins w:id="76" w:author="Guri Sogn Andersen" w:date="2019-12-15T20:32:00Z">
        <w:r w:rsidR="007D760F" w:rsidRPr="008E4590">
          <w:rPr>
            <w:rFonts w:ascii="SF Pro Text" w:hAnsi="SF Pro Text"/>
          </w:rPr>
          <w:t>McFadden R</w:t>
        </w:r>
        <w:r w:rsidR="007D760F" w:rsidRPr="008E4590">
          <w:rPr>
            <w:rFonts w:ascii="SF Pro Text" w:hAnsi="SF Pro Text"/>
            <w:vertAlign w:val="superscript"/>
          </w:rPr>
          <w:t>2</w:t>
        </w:r>
      </w:ins>
      <w:r w:rsidRPr="008E4590">
        <w:rPr>
          <w:rFonts w:ascii="SF Pro Text" w:hAnsi="SF Pro Text"/>
        </w:rPr>
        <w:t xml:space="preserve">. </w:t>
      </w:r>
      <w:del w:id="77" w:author="Guri Sogn Andersen" w:date="2019-12-15T20:34:00Z">
        <w:r w:rsidRPr="008E4590" w:rsidDel="007D760F">
          <w:rPr>
            <w:rFonts w:ascii="SF Pro Text" w:hAnsi="SF Pro Text"/>
          </w:rPr>
          <w:delText>The McFadden R</w:delText>
        </w:r>
        <w:r w:rsidRPr="008E4590" w:rsidDel="007D760F">
          <w:rPr>
            <w:rFonts w:ascii="SF Pro Text" w:hAnsi="SF Pro Text"/>
            <w:vertAlign w:val="superscript"/>
          </w:rPr>
          <w:delText xml:space="preserve">2 </w:delText>
        </w:r>
        <w:r w:rsidRPr="008E4590" w:rsidDel="007D760F">
          <w:rPr>
            <w:rFonts w:ascii="SF Pro Text" w:hAnsi="SF Pro Text"/>
          </w:rPr>
          <w:delText xml:space="preserve">value is also reviewed when producing a model with the Mlogit function. – </w:delText>
        </w:r>
      </w:del>
      <w:ins w:id="78" w:author="Guri Sogn Andersen" w:date="2019-12-15T20:34:00Z">
        <w:r w:rsidR="007D760F">
          <w:rPr>
            <w:rFonts w:ascii="SF Pro Text" w:hAnsi="SF Pro Text"/>
          </w:rPr>
          <w:t>I</w:t>
        </w:r>
      </w:ins>
      <w:del w:id="79" w:author="Guri Sogn Andersen" w:date="2019-12-15T20:34:00Z">
        <w:r w:rsidRPr="008E4590" w:rsidDel="007D760F">
          <w:rPr>
            <w:rFonts w:ascii="SF Pro Text" w:hAnsi="SF Pro Text"/>
          </w:rPr>
          <w:delText>i</w:delText>
        </w:r>
      </w:del>
      <w:r w:rsidRPr="008E4590">
        <w:rPr>
          <w:rFonts w:ascii="SF Pro Text" w:hAnsi="SF Pro Text"/>
        </w:rPr>
        <w:t xml:space="preserve">n order for us to affirm our model to have a “good” fit the McFadden value should fall </w:t>
      </w:r>
      <w:ins w:id="80" w:author="Guri Sogn Andersen" w:date="2019-12-15T20:35:00Z">
        <w:r w:rsidR="007D760F" w:rsidRPr="008E4590">
          <w:rPr>
            <w:rFonts w:ascii="SF Pro Text" w:hAnsi="SF Pro Text"/>
          </w:rPr>
          <w:t>between 0.2 and 0.4</w:t>
        </w:r>
      </w:ins>
      <w:ins w:id="81" w:author="Guri Sogn Andersen" w:date="2019-12-15T20:43:00Z">
        <w:r w:rsidR="002B22E1">
          <w:rPr>
            <w:rFonts w:ascii="SF Pro Text" w:hAnsi="SF Pro Text"/>
          </w:rPr>
          <w:t>,</w:t>
        </w:r>
      </w:ins>
      <w:ins w:id="82" w:author="Guri Sogn Andersen" w:date="2019-12-15T20:35:00Z">
        <w:r w:rsidR="007D760F">
          <w:rPr>
            <w:rFonts w:ascii="SF Pro Text" w:hAnsi="SF Pro Text"/>
          </w:rPr>
          <w:t xml:space="preserve"> and </w:t>
        </w:r>
      </w:ins>
      <w:del w:id="83" w:author="Guri Sogn Andersen" w:date="2019-12-15T20:35:00Z">
        <w:r w:rsidRPr="008E4590" w:rsidDel="007D760F">
          <w:rPr>
            <w:rFonts w:ascii="SF Pro Text" w:hAnsi="SF Pro Text"/>
          </w:rPr>
          <w:delText xml:space="preserve">predictive </w:delText>
        </w:r>
      </w:del>
      <w:ins w:id="84" w:author="Guri Sogn Andersen" w:date="2019-12-15T20:35:00Z">
        <w:r w:rsidR="007D760F">
          <w:rPr>
            <w:rFonts w:ascii="SF Pro Text" w:hAnsi="SF Pro Text"/>
          </w:rPr>
          <w:t>the best</w:t>
        </w:r>
        <w:r w:rsidR="007D760F" w:rsidRPr="008E4590">
          <w:rPr>
            <w:rFonts w:ascii="SF Pro Text" w:hAnsi="SF Pro Text"/>
          </w:rPr>
          <w:t xml:space="preserve"> </w:t>
        </w:r>
      </w:ins>
      <w:r w:rsidRPr="008E4590">
        <w:rPr>
          <w:rFonts w:ascii="SF Pro Text" w:hAnsi="SF Pro Text"/>
        </w:rPr>
        <w:t xml:space="preserve">model </w:t>
      </w:r>
      <w:del w:id="85" w:author="Guri Sogn Andersen" w:date="2019-12-15T20:35:00Z">
        <w:r w:rsidRPr="008E4590" w:rsidDel="007D760F">
          <w:rPr>
            <w:rFonts w:ascii="SF Pro Text" w:hAnsi="SF Pro Text"/>
          </w:rPr>
          <w:delText xml:space="preserve">should produce a lower </w:delText>
        </w:r>
      </w:del>
      <w:ins w:id="86" w:author="Guri Sogn Andersen" w:date="2019-12-15T20:35:00Z">
        <w:r w:rsidR="007D760F">
          <w:rPr>
            <w:rFonts w:ascii="SF Pro Text" w:hAnsi="SF Pro Text"/>
          </w:rPr>
          <w:t xml:space="preserve">is considered the candidate with the lowest </w:t>
        </w:r>
      </w:ins>
      <w:r w:rsidRPr="008E4590">
        <w:rPr>
          <w:rFonts w:ascii="SF Pro Text" w:hAnsi="SF Pro Text"/>
        </w:rPr>
        <w:t>AIC</w:t>
      </w:r>
      <w:ins w:id="87" w:author="Guri Sogn Andersen" w:date="2019-12-15T20:43:00Z">
        <w:r w:rsidR="002B22E1">
          <w:rPr>
            <w:rFonts w:ascii="SF Pro Text" w:hAnsi="SF Pro Text"/>
          </w:rPr>
          <w:t>-value.</w:t>
        </w:r>
      </w:ins>
      <w:r w:rsidRPr="008E4590">
        <w:rPr>
          <w:rFonts w:ascii="SF Pro Text" w:hAnsi="SF Pro Text"/>
        </w:rPr>
        <w:t xml:space="preserve"> </w:t>
      </w:r>
      <w:del w:id="88" w:author="Guri Sogn Andersen" w:date="2019-12-15T20:35:00Z">
        <w:r w:rsidRPr="008E4590" w:rsidDel="007D760F">
          <w:rPr>
            <w:rFonts w:ascii="SF Pro Text" w:hAnsi="SF Pro Text"/>
          </w:rPr>
          <w:delText>between 0.2 and 0.4.</w:delText>
        </w:r>
      </w:del>
    </w:p>
    <w:p w14:paraId="36A5763F" w14:textId="040C6BEC" w:rsidR="002B22E1" w:rsidRPr="008E4590" w:rsidRDefault="002B22E1" w:rsidP="008E4590">
      <w:pPr>
        <w:spacing w:line="240" w:lineRule="auto"/>
        <w:jc w:val="both"/>
        <w:rPr>
          <w:rFonts w:ascii="SF Pro Text" w:hAnsi="SF Pro Text"/>
        </w:rPr>
      </w:pPr>
      <w:commentRangeStart w:id="89"/>
      <w:ins w:id="90" w:author="Guri Sogn Andersen" w:date="2019-12-15T20:44:00Z">
        <w:r>
          <w:rPr>
            <w:rFonts w:ascii="SF Pro Text" w:hAnsi="SF Pro Text"/>
          </w:rPr>
          <w:t>We did model selection in a forward manner</w:t>
        </w:r>
      </w:ins>
      <w:ins w:id="91" w:author="Guri Sogn Andersen" w:date="2019-12-15T20:46:00Z">
        <w:r>
          <w:rPr>
            <w:rFonts w:ascii="SF Pro Text" w:hAnsi="SF Pro Text"/>
          </w:rPr>
          <w:t>, subsequently adding</w:t>
        </w:r>
      </w:ins>
      <w:ins w:id="92" w:author="Guri Sogn Andersen" w:date="2019-12-15T20:47:00Z">
        <w:r>
          <w:rPr>
            <w:rFonts w:ascii="SF Pro Text" w:hAnsi="SF Pro Text"/>
          </w:rPr>
          <w:t xml:space="preserve"> the</w:t>
        </w:r>
      </w:ins>
      <w:ins w:id="93" w:author="Guri Sogn Andersen" w:date="2019-12-15T20:46:00Z">
        <w:r>
          <w:rPr>
            <w:rFonts w:ascii="SF Pro Text" w:hAnsi="SF Pro Text"/>
          </w:rPr>
          <w:t xml:space="preserve"> </w:t>
        </w:r>
      </w:ins>
      <w:ins w:id="94" w:author="Guri Sogn Andersen" w:date="2019-12-15T20:47:00Z">
        <w:r>
          <w:rPr>
            <w:rFonts w:ascii="SF Pro Text" w:hAnsi="SF Pro Text"/>
          </w:rPr>
          <w:t>term that lowered the AIC-value the most</w:t>
        </w:r>
      </w:ins>
      <w:ins w:id="95" w:author="Guri Sogn Andersen" w:date="2019-12-15T20:46:00Z">
        <w:r>
          <w:rPr>
            <w:rFonts w:ascii="SF Pro Text" w:hAnsi="SF Pro Text"/>
          </w:rPr>
          <w:t>.</w:t>
        </w:r>
      </w:ins>
      <w:ins w:id="96" w:author="Guri Sogn Andersen" w:date="2019-12-15T20:48:00Z">
        <w:r>
          <w:rPr>
            <w:rFonts w:ascii="SF Pro Text" w:hAnsi="SF Pro Text"/>
          </w:rPr>
          <w:t xml:space="preserve"> The model deemed best included four of the five channels; namely </w:t>
        </w:r>
        <w:proofErr w:type="spellStart"/>
        <w:r>
          <w:rPr>
            <w:rFonts w:ascii="SF Pro Text" w:hAnsi="SF Pro Text"/>
          </w:rPr>
          <w:t>nir</w:t>
        </w:r>
        <w:proofErr w:type="spellEnd"/>
        <w:r>
          <w:rPr>
            <w:rFonts w:ascii="SF Pro Text" w:hAnsi="SF Pro Text"/>
          </w:rPr>
          <w:t xml:space="preserve">, green, </w:t>
        </w:r>
        <w:proofErr w:type="spellStart"/>
        <w:r>
          <w:rPr>
            <w:rFonts w:ascii="SF Pro Text" w:hAnsi="SF Pro Text"/>
          </w:rPr>
          <w:t>rededge</w:t>
        </w:r>
        <w:proofErr w:type="spellEnd"/>
        <w:r>
          <w:rPr>
            <w:rFonts w:ascii="SF Pro Text" w:hAnsi="SF Pro Text"/>
          </w:rPr>
          <w:t xml:space="preserve"> </w:t>
        </w:r>
      </w:ins>
      <w:ins w:id="97" w:author="Guri Sogn Andersen" w:date="2019-12-15T20:49:00Z">
        <w:r>
          <w:rPr>
            <w:rFonts w:ascii="SF Pro Text" w:hAnsi="SF Pro Text"/>
          </w:rPr>
          <w:t>and blue.</w:t>
        </w:r>
      </w:ins>
      <w:ins w:id="98" w:author="Guri Sogn Andersen" w:date="2019-12-15T20:47:00Z">
        <w:r>
          <w:rPr>
            <w:rFonts w:ascii="SF Pro Text" w:hAnsi="SF Pro Text"/>
          </w:rPr>
          <w:t xml:space="preserve"> </w:t>
        </w:r>
      </w:ins>
      <w:ins w:id="99" w:author="Guri Sogn Andersen" w:date="2019-12-15T20:44:00Z">
        <w:r>
          <w:rPr>
            <w:rFonts w:ascii="SF Pro Text" w:hAnsi="SF Pro Text"/>
          </w:rPr>
          <w:t xml:space="preserve"> </w:t>
        </w:r>
      </w:ins>
      <w:commentRangeEnd w:id="89"/>
      <w:ins w:id="100" w:author="Guri Sogn Andersen" w:date="2019-12-15T20:49:00Z">
        <w:r>
          <w:rPr>
            <w:rStyle w:val="CommentReference"/>
          </w:rPr>
          <w:commentReference w:id="89"/>
        </w:r>
      </w:ins>
    </w:p>
    <w:p w14:paraId="031A8839" w14:textId="44D89418" w:rsidR="008E4590" w:rsidRPr="008E4590" w:rsidRDefault="008E4590" w:rsidP="008E4590">
      <w:pPr>
        <w:spacing w:line="240" w:lineRule="auto"/>
        <w:jc w:val="both"/>
        <w:rPr>
          <w:rFonts w:ascii="SF Pro Text" w:hAnsi="SF Pro Text"/>
          <w:b/>
          <w:bCs/>
        </w:rPr>
      </w:pPr>
      <w:proofErr w:type="spellStart"/>
      <w:r w:rsidRPr="008E4590">
        <w:rPr>
          <w:rFonts w:ascii="SF Pro Text" w:hAnsi="SF Pro Text"/>
          <w:b/>
          <w:bCs/>
        </w:rPr>
        <w:t>Mlogit</w:t>
      </w:r>
      <w:proofErr w:type="spellEnd"/>
      <w:r w:rsidRPr="008E4590">
        <w:rPr>
          <w:rFonts w:ascii="SF Pro Text" w:hAnsi="SF Pro Text"/>
          <w:b/>
          <w:bCs/>
        </w:rPr>
        <w:t xml:space="preserve"> Results</w:t>
      </w:r>
    </w:p>
    <w:p w14:paraId="2BE89A32" w14:textId="267AA6ED" w:rsidR="008E4590" w:rsidRPr="008E4590" w:rsidRDefault="008E4590" w:rsidP="008E4590">
      <w:pPr>
        <w:spacing w:line="240" w:lineRule="auto"/>
        <w:jc w:val="both"/>
        <w:rPr>
          <w:rFonts w:ascii="SF Pro Text" w:hAnsi="SF Pro Text"/>
        </w:rPr>
      </w:pPr>
      <w:proofErr w:type="spellStart"/>
      <w:r w:rsidRPr="008E4590">
        <w:rPr>
          <w:rFonts w:ascii="SF Pro Text" w:hAnsi="SF Pro Text"/>
        </w:rPr>
        <w:t>mlogit</w:t>
      </w:r>
      <w:proofErr w:type="spellEnd"/>
      <w:r w:rsidRPr="008E4590">
        <w:rPr>
          <w:rFonts w:ascii="SF Pro Text" w:hAnsi="SF Pro Text"/>
        </w:rPr>
        <w:t xml:space="preserve">(formula = </w:t>
      </w:r>
      <w:proofErr w:type="spellStart"/>
      <w:r w:rsidRPr="008E4590">
        <w:rPr>
          <w:rFonts w:ascii="SF Pro Text" w:hAnsi="SF Pro Text"/>
        </w:rPr>
        <w:t>Habitat_type</w:t>
      </w:r>
      <w:proofErr w:type="spellEnd"/>
      <w:r w:rsidRPr="008E4590">
        <w:rPr>
          <w:rFonts w:ascii="SF Pro Text" w:hAnsi="SF Pro Text"/>
        </w:rPr>
        <w:t xml:space="preserve"> ~ 1 | +</w:t>
      </w:r>
      <w:proofErr w:type="spellStart"/>
      <w:r w:rsidRPr="008E4590">
        <w:rPr>
          <w:rFonts w:ascii="SF Pro Text" w:hAnsi="SF Pro Text"/>
        </w:rPr>
        <w:t>nir</w:t>
      </w:r>
      <w:proofErr w:type="spellEnd"/>
      <w:r w:rsidRPr="008E4590">
        <w:rPr>
          <w:rFonts w:ascii="SF Pro Text" w:hAnsi="SF Pro Text"/>
        </w:rPr>
        <w:t xml:space="preserve"> + green + </w:t>
      </w:r>
      <w:proofErr w:type="spellStart"/>
      <w:r w:rsidRPr="008E4590">
        <w:rPr>
          <w:rFonts w:ascii="SF Pro Text" w:hAnsi="SF Pro Text"/>
        </w:rPr>
        <w:t>rededge</w:t>
      </w:r>
      <w:proofErr w:type="spellEnd"/>
      <w:r w:rsidRPr="008E4590">
        <w:rPr>
          <w:rFonts w:ascii="SF Pro Text" w:hAnsi="SF Pro Text"/>
        </w:rPr>
        <w:t xml:space="preserve"> + blue, data = d5,</w:t>
      </w:r>
    </w:p>
    <w:p w14:paraId="15703F72" w14:textId="2528BFB5" w:rsidR="008E4590" w:rsidRPr="008E4590" w:rsidRDefault="008E4590" w:rsidP="008E4590">
      <w:pPr>
        <w:spacing w:line="240" w:lineRule="auto"/>
        <w:jc w:val="both"/>
        <w:rPr>
          <w:rFonts w:ascii="SF Pro Text" w:hAnsi="SF Pro Text"/>
        </w:rPr>
      </w:pPr>
      <w:r w:rsidRPr="008E4590">
        <w:rPr>
          <w:rFonts w:ascii="SF Pro Text" w:hAnsi="SF Pro Text"/>
        </w:rPr>
        <w:t>    method = "nr")</w:t>
      </w:r>
    </w:p>
    <w:p w14:paraId="0E3EA347" w14:textId="1C4D092C" w:rsidR="008E4590" w:rsidRPr="008E4590" w:rsidRDefault="008E4590" w:rsidP="008E4590">
      <w:pPr>
        <w:spacing w:line="240" w:lineRule="auto"/>
        <w:jc w:val="both"/>
        <w:rPr>
          <w:rFonts w:ascii="SF Pro Text" w:hAnsi="SF Pro Text"/>
        </w:rPr>
      </w:pPr>
      <w:r w:rsidRPr="008E4590">
        <w:rPr>
          <w:rFonts w:ascii="SF Pro Text" w:hAnsi="SF Pro Text"/>
          <w:b/>
          <w:bCs/>
        </w:rPr>
        <w:t>McFadden R^2:</w:t>
      </w:r>
      <w:r w:rsidRPr="008E4590">
        <w:rPr>
          <w:rFonts w:ascii="SF Pro Text" w:hAnsi="SF Pro Text"/>
        </w:rPr>
        <w:t xml:space="preserve">  0.92803</w:t>
      </w:r>
    </w:p>
    <w:p w14:paraId="140A8A60" w14:textId="5C8B1487" w:rsidR="008E4590" w:rsidRPr="008E4590" w:rsidRDefault="008E4590" w:rsidP="008E4590">
      <w:pPr>
        <w:spacing w:line="240" w:lineRule="auto"/>
        <w:jc w:val="both"/>
        <w:rPr>
          <w:rFonts w:ascii="SF Pro Text" w:hAnsi="SF Pro Text"/>
        </w:rPr>
      </w:pPr>
      <w:r w:rsidRPr="008E4590">
        <w:rPr>
          <w:rFonts w:ascii="SF Pro Text" w:hAnsi="SF Pro Text"/>
        </w:rPr>
        <w:t xml:space="preserve">Likelihood ratio test : </w:t>
      </w:r>
      <w:proofErr w:type="spellStart"/>
      <w:r w:rsidRPr="008E4590">
        <w:rPr>
          <w:rFonts w:ascii="SF Pro Text" w:hAnsi="SF Pro Text"/>
        </w:rPr>
        <w:t>chisq</w:t>
      </w:r>
      <w:proofErr w:type="spellEnd"/>
      <w:r w:rsidRPr="008E4590">
        <w:rPr>
          <w:rFonts w:ascii="SF Pro Text" w:hAnsi="SF Pro Text"/>
        </w:rPr>
        <w:t xml:space="preserve"> = 330.62 (</w:t>
      </w:r>
      <w:proofErr w:type="spellStart"/>
      <w:r w:rsidRPr="008E4590">
        <w:rPr>
          <w:rFonts w:ascii="SF Pro Text" w:hAnsi="SF Pro Text"/>
        </w:rPr>
        <w:t>p.value</w:t>
      </w:r>
      <w:proofErr w:type="spellEnd"/>
      <w:r w:rsidRPr="008E4590">
        <w:rPr>
          <w:rFonts w:ascii="SF Pro Text" w:hAnsi="SF Pro Text"/>
        </w:rPr>
        <w:t xml:space="preserve"> = &lt; 2.22e-16)</w:t>
      </w:r>
    </w:p>
    <w:p w14:paraId="736B4576" w14:textId="693B4489" w:rsidR="008E4590" w:rsidRPr="008E4590" w:rsidRDefault="008E4590" w:rsidP="008E4590">
      <w:pPr>
        <w:spacing w:line="240" w:lineRule="auto"/>
        <w:jc w:val="both"/>
        <w:rPr>
          <w:rFonts w:ascii="SF Pro Text" w:hAnsi="SF Pro Text"/>
        </w:rPr>
      </w:pPr>
      <w:r w:rsidRPr="008E4590">
        <w:rPr>
          <w:rFonts w:ascii="SF Pro Text" w:hAnsi="SF Pro Text"/>
          <w:b/>
          <w:bCs/>
        </w:rPr>
        <w:t xml:space="preserve">AIC: </w:t>
      </w:r>
      <w:r w:rsidRPr="008E4590">
        <w:rPr>
          <w:rFonts w:ascii="SF Pro Text" w:hAnsi="SF Pro Text"/>
        </w:rPr>
        <w:t>115.6396</w:t>
      </w:r>
    </w:p>
    <w:p w14:paraId="7554AFBB" w14:textId="6DEFF242" w:rsidR="008E4590" w:rsidRPr="008E4590" w:rsidDel="00A7196D" w:rsidRDefault="008E4590" w:rsidP="008E4590">
      <w:pPr>
        <w:spacing w:line="240" w:lineRule="auto"/>
        <w:jc w:val="both"/>
        <w:rPr>
          <w:moveFrom w:id="101" w:author="Guri Sogn Andersen" w:date="2019-12-15T20:52:00Z"/>
          <w:rFonts w:ascii="SF Pro Text" w:hAnsi="SF Pro Text"/>
        </w:rPr>
      </w:pPr>
      <w:moveFromRangeStart w:id="102" w:author="Guri Sogn Andersen" w:date="2019-12-15T20:52:00Z" w:name="move27335549"/>
      <w:commentRangeStart w:id="103"/>
      <w:moveFrom w:id="104" w:author="Guri Sogn Andersen" w:date="2019-12-15T20:52:00Z">
        <w:r w:rsidRPr="008E4590" w:rsidDel="00A7196D">
          <w:rPr>
            <w:rFonts w:ascii="SF Pro Text" w:hAnsi="SF Pro Text"/>
          </w:rPr>
          <w:t>There was a significant interaction between the Green algae a</w:t>
        </w:r>
        <w:r w:rsidR="00601AF4" w:rsidDel="00A7196D">
          <w:rPr>
            <w:rFonts w:ascii="SF Pro Text" w:hAnsi="SF Pro Text"/>
          </w:rPr>
          <w:t>n</w:t>
        </w:r>
        <w:r w:rsidRPr="008E4590" w:rsidDel="00A7196D">
          <w:rPr>
            <w:rFonts w:ascii="SF Pro Text" w:hAnsi="SF Pro Text"/>
          </w:rPr>
          <w:t>d blue channel (p &lt; 0.05) and a significant interaction between the Green algae and green channel (p &lt; 0.01).</w:t>
        </w:r>
        <w:r w:rsidR="00FE68E8" w:rsidDel="00A7196D">
          <w:rPr>
            <w:rFonts w:ascii="SF Pro Text" w:hAnsi="SF Pro Text"/>
          </w:rPr>
          <w:t xml:space="preserve"> </w:t>
        </w:r>
        <w:r w:rsidRPr="008E4590" w:rsidDel="00A7196D">
          <w:rPr>
            <w:rFonts w:ascii="SF Pro Text" w:hAnsi="SF Pro Text"/>
          </w:rPr>
          <w:t xml:space="preserve">However, these were the only significant interactions between habitat classes and individual channels. </w:t>
        </w:r>
        <w:commentRangeEnd w:id="103"/>
        <w:r w:rsidR="00A7196D" w:rsidDel="00A7196D">
          <w:rPr>
            <w:rStyle w:val="CommentReference"/>
          </w:rPr>
          <w:commentReference w:id="103"/>
        </w:r>
      </w:moveFrom>
    </w:p>
    <w:moveFromRangeEnd w:id="102"/>
    <w:p w14:paraId="26D8F9DA" w14:textId="77777777" w:rsidR="00727A43" w:rsidRDefault="008E4590" w:rsidP="008E4590">
      <w:pPr>
        <w:spacing w:line="240" w:lineRule="auto"/>
        <w:jc w:val="both"/>
        <w:rPr>
          <w:ins w:id="105" w:author="Guri Sogn Andersen" w:date="2019-12-15T21:58:00Z"/>
          <w:rFonts w:ascii="SF Pro Text" w:hAnsi="SF Pro Text"/>
        </w:rPr>
      </w:pPr>
      <w:r w:rsidRPr="008E4590">
        <w:rPr>
          <w:rFonts w:ascii="SF Pro Text" w:hAnsi="SF Pro Text"/>
        </w:rPr>
        <w:t>Based on the McFadden score we can say that ou</w:t>
      </w:r>
      <w:ins w:id="106" w:author="Guri Sogn Andersen" w:date="2019-12-15T20:52:00Z">
        <w:r w:rsidR="00A7196D">
          <w:rPr>
            <w:rFonts w:ascii="SF Pro Text" w:hAnsi="SF Pro Text"/>
          </w:rPr>
          <w:t>r</w:t>
        </w:r>
      </w:ins>
      <w:del w:id="107" w:author="Guri Sogn Andersen" w:date="2019-12-15T20:52:00Z">
        <w:r w:rsidRPr="008E4590" w:rsidDel="00A7196D">
          <w:rPr>
            <w:rFonts w:ascii="SF Pro Text" w:hAnsi="SF Pro Text"/>
          </w:rPr>
          <w:delText>t</w:delText>
        </w:r>
      </w:del>
      <w:r w:rsidRPr="008E4590">
        <w:rPr>
          <w:rFonts w:ascii="SF Pro Text" w:hAnsi="SF Pro Text"/>
        </w:rPr>
        <w:t xml:space="preserve"> model has a </w:t>
      </w:r>
      <w:del w:id="108" w:author="Guri Sogn Andersen" w:date="2019-12-15T20:52:00Z">
        <w:r w:rsidRPr="008E4590" w:rsidDel="00A7196D">
          <w:rPr>
            <w:rFonts w:ascii="SF Pro Text" w:hAnsi="SF Pro Text"/>
          </w:rPr>
          <w:delText xml:space="preserve">bad </w:delText>
        </w:r>
      </w:del>
      <w:ins w:id="109" w:author="Guri Sogn Andersen" w:date="2019-12-15T20:52:00Z">
        <w:r w:rsidR="00A7196D">
          <w:rPr>
            <w:rFonts w:ascii="SF Pro Text" w:hAnsi="SF Pro Text"/>
          </w:rPr>
          <w:t>good</w:t>
        </w:r>
        <w:r w:rsidR="00A7196D" w:rsidRPr="008E4590">
          <w:rPr>
            <w:rFonts w:ascii="SF Pro Text" w:hAnsi="SF Pro Text"/>
          </w:rPr>
          <w:t xml:space="preserve"> </w:t>
        </w:r>
      </w:ins>
      <w:r w:rsidRPr="008E4590">
        <w:rPr>
          <w:rFonts w:ascii="SF Pro Text" w:hAnsi="SF Pro Text"/>
        </w:rPr>
        <w:t>fit</w:t>
      </w:r>
      <w:del w:id="110" w:author="Guri Sogn Andersen" w:date="2019-12-15T21:51:00Z">
        <w:r w:rsidRPr="008E4590" w:rsidDel="00727A43">
          <w:rPr>
            <w:rFonts w:ascii="SF Pro Text" w:hAnsi="SF Pro Text"/>
          </w:rPr>
          <w:delText>; this is possibly due to the small sample sizes within many of the classes (see table.1.)</w:delText>
        </w:r>
      </w:del>
      <w:del w:id="111" w:author="Guri Sogn Andersen" w:date="2019-12-15T20:52:00Z">
        <w:r w:rsidRPr="008E4590" w:rsidDel="00A7196D">
          <w:rPr>
            <w:rFonts w:ascii="SF Pro Text" w:hAnsi="SF Pro Text"/>
          </w:rPr>
          <w:delText xml:space="preserve">  </w:delText>
        </w:r>
      </w:del>
      <w:del w:id="112" w:author="Guri Sogn Andersen" w:date="2019-12-15T21:52:00Z">
        <w:r w:rsidRPr="008E4590" w:rsidDel="00727A43">
          <w:rPr>
            <w:rFonts w:ascii="SF Pro Text" w:hAnsi="SF Pro Text"/>
          </w:rPr>
          <w:delText xml:space="preserve"> We assessed the validity of our model, meaning its predictive power, with the AIC score; this was powerful as our null model had an AIC value of 539.2131.</w:delText>
        </w:r>
      </w:del>
      <w:ins w:id="113" w:author="Guri Sogn Andersen" w:date="2019-12-15T21:57:00Z">
        <w:r w:rsidR="00727A43">
          <w:rPr>
            <w:rFonts w:ascii="SF Pro Text" w:hAnsi="SF Pro Text"/>
          </w:rPr>
          <w:t xml:space="preserve"> </w:t>
        </w:r>
      </w:ins>
      <w:ins w:id="114" w:author="Guri Sogn Andersen" w:date="2019-12-15T20:53:00Z">
        <w:r w:rsidR="00A7196D">
          <w:rPr>
            <w:rFonts w:ascii="SF Pro Text" w:hAnsi="SF Pro Text"/>
          </w:rPr>
          <w:t xml:space="preserve">We compared the observed data to </w:t>
        </w:r>
      </w:ins>
      <w:ins w:id="115" w:author="Guri Sogn Andersen" w:date="2019-12-15T21:54:00Z">
        <w:r w:rsidR="00727A43">
          <w:rPr>
            <w:rFonts w:ascii="SF Pro Text" w:hAnsi="SF Pro Text"/>
          </w:rPr>
          <w:t>predictions</w:t>
        </w:r>
      </w:ins>
      <w:ins w:id="116" w:author="Guri Sogn Andersen" w:date="2019-12-15T21:58:00Z">
        <w:r w:rsidR="00727A43">
          <w:rPr>
            <w:rFonts w:ascii="SF Pro Text" w:hAnsi="SF Pro Text"/>
          </w:rPr>
          <w:t xml:space="preserve"> made from the ground truth data set</w:t>
        </w:r>
      </w:ins>
      <w:ins w:id="117" w:author="Guri Sogn Andersen" w:date="2019-12-15T21:54:00Z">
        <w:r w:rsidR="00727A43">
          <w:rPr>
            <w:rFonts w:ascii="SF Pro Text" w:hAnsi="SF Pro Text"/>
          </w:rPr>
          <w:t>,</w:t>
        </w:r>
      </w:ins>
      <w:ins w:id="118" w:author="Guri Sogn Andersen" w:date="2019-12-15T20:53:00Z">
        <w:r w:rsidR="00A7196D">
          <w:rPr>
            <w:rFonts w:ascii="SF Pro Text" w:hAnsi="SF Pro Text"/>
          </w:rPr>
          <w:t xml:space="preserve"> in order to get a feel for how the model performed acr</w:t>
        </w:r>
      </w:ins>
      <w:ins w:id="119" w:author="Guri Sogn Andersen" w:date="2019-12-15T20:54:00Z">
        <w:r w:rsidR="00A7196D">
          <w:rPr>
            <w:rFonts w:ascii="SF Pro Text" w:hAnsi="SF Pro Text"/>
          </w:rPr>
          <w:t>oss classes (see fig X1).</w:t>
        </w:r>
      </w:ins>
      <w:r w:rsidRPr="008E4590">
        <w:rPr>
          <w:rFonts w:ascii="SF Pro Text" w:hAnsi="SF Pro Text"/>
        </w:rPr>
        <w:t xml:space="preserve"> However, this test of validity is not </w:t>
      </w:r>
      <w:ins w:id="120" w:author="Guri Sogn Andersen" w:date="2019-12-15T20:54:00Z">
        <w:r w:rsidR="00A7196D">
          <w:rPr>
            <w:rFonts w:ascii="SF Pro Text" w:hAnsi="SF Pro Text"/>
          </w:rPr>
          <w:t xml:space="preserve">fully </w:t>
        </w:r>
      </w:ins>
      <w:r w:rsidRPr="008E4590">
        <w:rPr>
          <w:rFonts w:ascii="SF Pro Text" w:hAnsi="SF Pro Text"/>
        </w:rPr>
        <w:t>reliable</w:t>
      </w:r>
      <w:ins w:id="121" w:author="Guri Sogn Andersen" w:date="2019-12-15T20:54:00Z">
        <w:r w:rsidR="00A7196D">
          <w:rPr>
            <w:rFonts w:ascii="SF Pro Text" w:hAnsi="SF Pro Text"/>
          </w:rPr>
          <w:t>, seen</w:t>
        </w:r>
      </w:ins>
      <w:r w:rsidRPr="008E4590">
        <w:rPr>
          <w:rFonts w:ascii="SF Pro Text" w:hAnsi="SF Pro Text"/>
        </w:rPr>
        <w:t xml:space="preserve"> as we used the same data set for both th</w:t>
      </w:r>
      <w:r w:rsidR="003B332B">
        <w:rPr>
          <w:rFonts w:ascii="SF Pro Text" w:hAnsi="SF Pro Text"/>
        </w:rPr>
        <w:t xml:space="preserve">e </w:t>
      </w:r>
      <w:r w:rsidRPr="008E4590">
        <w:rPr>
          <w:rFonts w:ascii="SF Pro Text" w:hAnsi="SF Pro Text"/>
        </w:rPr>
        <w:t>modelling and the testing.</w:t>
      </w:r>
      <w:r w:rsidR="003B332B">
        <w:rPr>
          <w:rFonts w:ascii="SF Pro Text" w:hAnsi="SF Pro Text"/>
        </w:rPr>
        <w:t xml:space="preserve"> </w:t>
      </w:r>
    </w:p>
    <w:p w14:paraId="2083B447" w14:textId="480CAF94" w:rsidR="008E4590" w:rsidRDefault="008E4590" w:rsidP="008E4590">
      <w:pPr>
        <w:spacing w:line="240" w:lineRule="auto"/>
        <w:jc w:val="both"/>
        <w:rPr>
          <w:ins w:id="122" w:author="Guri Sogn Andersen" w:date="2019-12-15T21:38:00Z"/>
          <w:rFonts w:ascii="SF Pro Text" w:hAnsi="SF Pro Text"/>
        </w:rPr>
      </w:pPr>
      <w:r w:rsidRPr="008E4590">
        <w:rPr>
          <w:rFonts w:ascii="SF Pro Text" w:hAnsi="SF Pro Text"/>
        </w:rPr>
        <w:t>Figures 6 and 7 provide</w:t>
      </w:r>
      <w:ins w:id="123" w:author="Guri Sogn Andersen" w:date="2019-12-15T21:58:00Z">
        <w:r w:rsidR="00727A43">
          <w:rPr>
            <w:rFonts w:ascii="SF Pro Text" w:hAnsi="SF Pro Text"/>
          </w:rPr>
          <w:t xml:space="preserve"> further</w:t>
        </w:r>
      </w:ins>
      <w:r w:rsidRPr="008E4590">
        <w:rPr>
          <w:rFonts w:ascii="SF Pro Text" w:hAnsi="SF Pro Text"/>
        </w:rPr>
        <w:t xml:space="preserve"> visual aid for the manifestation of our </w:t>
      </w:r>
      <w:proofErr w:type="spellStart"/>
      <w:r w:rsidRPr="008E4590">
        <w:rPr>
          <w:rFonts w:ascii="SF Pro Text" w:hAnsi="SF Pro Text"/>
        </w:rPr>
        <w:t>mlogit</w:t>
      </w:r>
      <w:proofErr w:type="spellEnd"/>
      <w:r w:rsidRPr="008E4590">
        <w:rPr>
          <w:rFonts w:ascii="SF Pro Text" w:hAnsi="SF Pro Text"/>
        </w:rPr>
        <w:t xml:space="preserve"> model, in comparison to the true colour RGB images. </w:t>
      </w:r>
    </w:p>
    <w:p w14:paraId="42730CA0" w14:textId="45BFC153" w:rsidR="00817CD9" w:rsidRDefault="00817CD9" w:rsidP="008E4590">
      <w:pPr>
        <w:spacing w:line="240" w:lineRule="auto"/>
        <w:jc w:val="both"/>
        <w:rPr>
          <w:ins w:id="124" w:author="Guri Sogn Andersen" w:date="2019-12-15T20:52:00Z"/>
          <w:rFonts w:ascii="SF Pro Text" w:hAnsi="SF Pro Text"/>
        </w:rPr>
      </w:pPr>
      <w:commentRangeStart w:id="125"/>
      <w:ins w:id="126" w:author="Guri Sogn Andersen" w:date="2019-12-15T21:39:00Z">
        <w:r>
          <w:rPr>
            <w:noProof/>
          </w:rPr>
          <w:drawing>
            <wp:inline distT="0" distB="0" distL="0" distR="0" wp14:anchorId="68686830" wp14:editId="4CF85977">
              <wp:extent cx="2640965" cy="265303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0965" cy="2653030"/>
                      </a:xfrm>
                      <a:prstGeom prst="rect">
                        <a:avLst/>
                      </a:prstGeom>
                    </pic:spPr>
                  </pic:pic>
                </a:graphicData>
              </a:graphic>
            </wp:inline>
          </w:drawing>
        </w:r>
      </w:ins>
      <w:commentRangeEnd w:id="125"/>
      <w:ins w:id="127" w:author="Guri Sogn Andersen" w:date="2019-12-15T21:40:00Z">
        <w:r>
          <w:rPr>
            <w:rStyle w:val="CommentReference"/>
          </w:rPr>
          <w:commentReference w:id="125"/>
        </w:r>
      </w:ins>
    </w:p>
    <w:p w14:paraId="7DDD0EB3" w14:textId="4537377D" w:rsidR="00A7196D" w:rsidRPr="008E4590" w:rsidDel="00CB14DA" w:rsidRDefault="00A7196D" w:rsidP="00A7196D">
      <w:pPr>
        <w:spacing w:line="240" w:lineRule="auto"/>
        <w:jc w:val="both"/>
        <w:rPr>
          <w:del w:id="128" w:author="Guri Sogn Andersen" w:date="2019-12-15T21:46:00Z"/>
          <w:moveTo w:id="129" w:author="Guri Sogn Andersen" w:date="2019-12-15T20:52:00Z"/>
          <w:rFonts w:ascii="SF Pro Text" w:hAnsi="SF Pro Text"/>
        </w:rPr>
      </w:pPr>
      <w:moveToRangeStart w:id="130" w:author="Guri Sogn Andersen" w:date="2019-12-15T20:52:00Z" w:name="move27335549"/>
      <w:commentRangeStart w:id="131"/>
      <w:moveTo w:id="132" w:author="Guri Sogn Andersen" w:date="2019-12-15T20:52:00Z">
        <w:del w:id="133" w:author="Guri Sogn Andersen" w:date="2019-12-15T21:46:00Z">
          <w:r w:rsidRPr="008E4590" w:rsidDel="00CB14DA">
            <w:rPr>
              <w:rFonts w:ascii="SF Pro Text" w:hAnsi="SF Pro Text"/>
            </w:rPr>
            <w:delText>There was a significant interaction between the Green algae a</w:delText>
          </w:r>
          <w:r w:rsidDel="00CB14DA">
            <w:rPr>
              <w:rFonts w:ascii="SF Pro Text" w:hAnsi="SF Pro Text"/>
            </w:rPr>
            <w:delText>n</w:delText>
          </w:r>
          <w:r w:rsidRPr="008E4590" w:rsidDel="00CB14DA">
            <w:rPr>
              <w:rFonts w:ascii="SF Pro Text" w:hAnsi="SF Pro Text"/>
            </w:rPr>
            <w:delText>d blue channel (p &lt; 0.05) and a significant interaction between the Green algae and green channel (p &lt; 0.01).</w:delText>
          </w:r>
          <w:r w:rsidDel="00CB14DA">
            <w:rPr>
              <w:rFonts w:ascii="SF Pro Text" w:hAnsi="SF Pro Text"/>
            </w:rPr>
            <w:delText xml:space="preserve"> </w:delText>
          </w:r>
          <w:r w:rsidRPr="008E4590" w:rsidDel="00CB14DA">
            <w:rPr>
              <w:rFonts w:ascii="SF Pro Text" w:hAnsi="SF Pro Text"/>
            </w:rPr>
            <w:delText xml:space="preserve">However, these were the only significant interactions between habitat classes and individual channels. </w:delText>
          </w:r>
          <w:commentRangeEnd w:id="131"/>
          <w:r w:rsidDel="00CB14DA">
            <w:rPr>
              <w:rStyle w:val="CommentReference"/>
            </w:rPr>
            <w:commentReference w:id="131"/>
          </w:r>
        </w:del>
      </w:moveTo>
    </w:p>
    <w:moveToRangeEnd w:id="130"/>
    <w:p w14:paraId="3355A7AB" w14:textId="579AC4C2" w:rsidR="00942069" w:rsidRPr="00A7196D" w:rsidRDefault="00942069" w:rsidP="008E4590">
      <w:pPr>
        <w:spacing w:line="240" w:lineRule="auto"/>
        <w:jc w:val="both"/>
        <w:rPr>
          <w:ins w:id="134" w:author="Guri Sogn Andersen" w:date="2019-12-13T16:22:00Z"/>
          <w:rFonts w:ascii="SF Pro Text" w:hAnsi="SF Pro Text"/>
          <w:b/>
          <w:bCs/>
          <w:rPrChange w:id="135" w:author="Guri Sogn Andersen" w:date="2019-12-15T20:57:00Z">
            <w:rPr>
              <w:ins w:id="136" w:author="Guri Sogn Andersen" w:date="2019-12-13T16:22:00Z"/>
              <w:rFonts w:ascii="SF Pro Text" w:hAnsi="SF Pro Text"/>
            </w:rPr>
          </w:rPrChange>
        </w:rPr>
      </w:pPr>
      <w:ins w:id="137" w:author="Guri Sogn Andersen" w:date="2019-12-13T16:22:00Z">
        <w:r w:rsidRPr="00A7196D">
          <w:rPr>
            <w:rFonts w:ascii="SF Pro Text" w:hAnsi="SF Pro Text"/>
            <w:b/>
            <w:bCs/>
            <w:rPrChange w:id="138" w:author="Guri Sogn Andersen" w:date="2019-12-15T20:57:00Z">
              <w:rPr>
                <w:rFonts w:ascii="SF Pro Text" w:hAnsi="SF Pro Text"/>
              </w:rPr>
            </w:rPrChange>
          </w:rPr>
          <w:t>Predictions</w:t>
        </w:r>
      </w:ins>
    </w:p>
    <w:p w14:paraId="644F3C14" w14:textId="7F6BAD2F" w:rsidR="00C8531A" w:rsidRDefault="00942069" w:rsidP="00942069">
      <w:pPr>
        <w:spacing w:line="240" w:lineRule="auto"/>
        <w:jc w:val="both"/>
        <w:rPr>
          <w:ins w:id="139" w:author="Guri Sogn Andersen" w:date="2019-12-15T21:03:00Z"/>
          <w:rFonts w:ascii="SF Pro Text" w:hAnsi="SF Pro Text"/>
        </w:rPr>
      </w:pPr>
      <w:ins w:id="140" w:author="Guri Sogn Andersen" w:date="2019-12-13T16:23:00Z">
        <w:r w:rsidRPr="008E4590">
          <w:rPr>
            <w:rFonts w:ascii="SF Pro Text" w:hAnsi="SF Pro Text"/>
          </w:rPr>
          <w:t>In the case of spatial predictions, the ‘predict’ function does not work out of the box</w:t>
        </w:r>
      </w:ins>
      <w:ins w:id="141" w:author="Guri Sogn Andersen" w:date="2019-12-15T20:59:00Z">
        <w:r w:rsidR="00A7196D">
          <w:rPr>
            <w:rFonts w:ascii="SF Pro Text" w:hAnsi="SF Pro Text"/>
          </w:rPr>
          <w:t xml:space="preserve"> for </w:t>
        </w:r>
        <w:proofErr w:type="spellStart"/>
        <w:r w:rsidR="00A7196D">
          <w:rPr>
            <w:rFonts w:ascii="SF Pro Text" w:hAnsi="SF Pro Text"/>
          </w:rPr>
          <w:t>mlogit</w:t>
        </w:r>
        <w:proofErr w:type="spellEnd"/>
        <w:r w:rsidR="00A7196D">
          <w:rPr>
            <w:rFonts w:ascii="SF Pro Text" w:hAnsi="SF Pro Text"/>
          </w:rPr>
          <w:t>-models</w:t>
        </w:r>
      </w:ins>
      <w:ins w:id="142" w:author="Guri Sogn Andersen" w:date="2019-12-13T16:23:00Z">
        <w:r w:rsidRPr="008E4590">
          <w:rPr>
            <w:rFonts w:ascii="SF Pro Text" w:hAnsi="SF Pro Text"/>
          </w:rPr>
          <w:t>. We therefore first had to convert the raster-stack into a matrix, with each column representing a single raster layer</w:t>
        </w:r>
        <w:r>
          <w:rPr>
            <w:rFonts w:ascii="SF Pro Text" w:hAnsi="SF Pro Text"/>
          </w:rPr>
          <w:t xml:space="preserve"> (i.e. channel)</w:t>
        </w:r>
        <w:r w:rsidRPr="008E4590">
          <w:rPr>
            <w:rFonts w:ascii="SF Pro Text" w:hAnsi="SF Pro Text"/>
          </w:rPr>
          <w:t xml:space="preserve">. We then created </w:t>
        </w:r>
      </w:ins>
      <w:ins w:id="143" w:author="Guri Sogn Andersen" w:date="2019-12-15T21:00:00Z">
        <w:r w:rsidR="00A7196D">
          <w:rPr>
            <w:rFonts w:ascii="SF Pro Text" w:hAnsi="SF Pro Text"/>
          </w:rPr>
          <w:t>a</w:t>
        </w:r>
      </w:ins>
      <w:ins w:id="144" w:author="Guri Sogn Andersen" w:date="2019-12-13T16:23:00Z">
        <w:r w:rsidRPr="008E4590">
          <w:rPr>
            <w:rFonts w:ascii="SF Pro Text" w:hAnsi="SF Pro Text"/>
          </w:rPr>
          <w:t xml:space="preserve"> dummy response (which is needed in order to create a </w:t>
        </w:r>
        <w:proofErr w:type="spellStart"/>
        <w:r w:rsidRPr="008E4590">
          <w:rPr>
            <w:rFonts w:ascii="SF Pro Text" w:hAnsi="SF Pro Text"/>
          </w:rPr>
          <w:t>mlogit</w:t>
        </w:r>
        <w:proofErr w:type="spellEnd"/>
        <w:r w:rsidRPr="008E4590">
          <w:rPr>
            <w:rFonts w:ascii="SF Pro Text" w:hAnsi="SF Pro Text"/>
          </w:rPr>
          <w:t>-data frame)</w:t>
        </w:r>
      </w:ins>
      <w:ins w:id="145" w:author="Guri Sogn Andersen" w:date="2019-12-15T21:00:00Z">
        <w:r w:rsidR="00C8531A">
          <w:rPr>
            <w:rFonts w:ascii="SF Pro Text" w:hAnsi="SF Pro Text"/>
          </w:rPr>
          <w:t>,</w:t>
        </w:r>
      </w:ins>
      <w:ins w:id="146" w:author="Guri Sogn Andersen" w:date="2019-12-13T16:23:00Z">
        <w:r w:rsidRPr="008E4590">
          <w:rPr>
            <w:rFonts w:ascii="SF Pro Text" w:hAnsi="SF Pro Text"/>
          </w:rPr>
          <w:t xml:space="preserve"> and </w:t>
        </w:r>
      </w:ins>
      <w:ins w:id="147" w:author="Guri Sogn Andersen" w:date="2019-12-15T20:58:00Z">
        <w:r w:rsidR="00A7196D">
          <w:rPr>
            <w:rFonts w:ascii="SF Pro Text" w:hAnsi="SF Pro Text"/>
          </w:rPr>
          <w:t>did</w:t>
        </w:r>
      </w:ins>
      <w:ins w:id="148" w:author="Guri Sogn Andersen" w:date="2019-12-13T16:23:00Z">
        <w:r w:rsidRPr="008E4590">
          <w:rPr>
            <w:rFonts w:ascii="SF Pro Text" w:hAnsi="SF Pro Text"/>
          </w:rPr>
          <w:t xml:space="preserve"> the predictions on that frame using the standard ‘predict’ function.</w:t>
        </w:r>
        <w:r w:rsidRPr="008E4590">
          <w:rPr>
            <w:rFonts w:ascii="SF Pro Text" w:hAnsi="SF Pro Text"/>
          </w:rPr>
          <w:br/>
          <w:t xml:space="preserve">However, because this </w:t>
        </w:r>
      </w:ins>
      <w:ins w:id="149" w:author="Guri Sogn Andersen" w:date="2019-12-15T21:59:00Z">
        <w:r w:rsidR="00727A43">
          <w:rPr>
            <w:rFonts w:ascii="SF Pro Text" w:hAnsi="SF Pro Text"/>
          </w:rPr>
          <w:t>was</w:t>
        </w:r>
      </w:ins>
      <w:ins w:id="150" w:author="Guri Sogn Andersen" w:date="2019-12-13T16:23:00Z">
        <w:r w:rsidRPr="008E4590">
          <w:rPr>
            <w:rFonts w:ascii="SF Pro Text" w:hAnsi="SF Pro Text"/>
          </w:rPr>
          <w:t xml:space="preserve"> done on a huge data frame, the data </w:t>
        </w:r>
      </w:ins>
      <w:ins w:id="151" w:author="Guri Sogn Andersen" w:date="2019-12-15T21:59:00Z">
        <w:r w:rsidR="00727A43">
          <w:rPr>
            <w:rFonts w:ascii="SF Pro Text" w:hAnsi="SF Pro Text"/>
          </w:rPr>
          <w:t>was</w:t>
        </w:r>
      </w:ins>
      <w:ins w:id="152" w:author="Guri Sogn Andersen" w:date="2019-12-13T16:23:00Z">
        <w:r w:rsidRPr="008E4590">
          <w:rPr>
            <w:rFonts w:ascii="SF Pro Text" w:hAnsi="SF Pro Text"/>
          </w:rPr>
          <w:t xml:space="preserve"> spilt into chunks using the ‘</w:t>
        </w:r>
        <w:proofErr w:type="spellStart"/>
        <w:r w:rsidRPr="008E4590">
          <w:rPr>
            <w:rFonts w:ascii="SF Pro Text" w:hAnsi="SF Pro Text"/>
          </w:rPr>
          <w:t>blockSize</w:t>
        </w:r>
        <w:proofErr w:type="spellEnd"/>
        <w:r w:rsidRPr="008E4590">
          <w:rPr>
            <w:rFonts w:ascii="SF Pro Text" w:hAnsi="SF Pro Text"/>
          </w:rPr>
          <w:t>’ function</w:t>
        </w:r>
      </w:ins>
      <w:ins w:id="153" w:author="Guri Sogn Andersen" w:date="2019-12-15T21:00:00Z">
        <w:r w:rsidR="00C8531A">
          <w:rPr>
            <w:rFonts w:ascii="SF Pro Text" w:hAnsi="SF Pro Text"/>
          </w:rPr>
          <w:t xml:space="preserve">. The </w:t>
        </w:r>
      </w:ins>
      <w:ins w:id="154" w:author="Guri Sogn Andersen" w:date="2019-12-13T16:23:00Z">
        <w:r w:rsidRPr="008E4590">
          <w:rPr>
            <w:rFonts w:ascii="SF Pro Text" w:hAnsi="SF Pro Text"/>
          </w:rPr>
          <w:t xml:space="preserve">predictions </w:t>
        </w:r>
      </w:ins>
      <w:ins w:id="155" w:author="Guri Sogn Andersen" w:date="2019-12-15T21:00:00Z">
        <w:r w:rsidR="00C8531A">
          <w:rPr>
            <w:rFonts w:ascii="SF Pro Text" w:hAnsi="SF Pro Text"/>
          </w:rPr>
          <w:t>were then</w:t>
        </w:r>
      </w:ins>
      <w:ins w:id="156" w:author="Guri Sogn Andersen" w:date="2019-12-13T16:23:00Z">
        <w:r w:rsidRPr="008E4590">
          <w:rPr>
            <w:rFonts w:ascii="SF Pro Text" w:hAnsi="SF Pro Text"/>
          </w:rPr>
          <w:t xml:space="preserve"> written directly to</w:t>
        </w:r>
      </w:ins>
      <w:ins w:id="157" w:author="Guri Sogn Andersen" w:date="2019-12-15T21:06:00Z">
        <w:r w:rsidR="00C8531A">
          <w:rPr>
            <w:rFonts w:ascii="SF Pro Text" w:hAnsi="SF Pro Text"/>
          </w:rPr>
          <w:t xml:space="preserve"> a raster br</w:t>
        </w:r>
      </w:ins>
      <w:ins w:id="158" w:author="Guri Sogn Andersen" w:date="2019-12-15T21:07:00Z">
        <w:r w:rsidR="00C8531A">
          <w:rPr>
            <w:rFonts w:ascii="SF Pro Text" w:hAnsi="SF Pro Text"/>
          </w:rPr>
          <w:t>ick</w:t>
        </w:r>
      </w:ins>
      <w:ins w:id="159" w:author="Guri Sogn Andersen" w:date="2019-12-13T16:23:00Z">
        <w:r w:rsidRPr="008E4590">
          <w:rPr>
            <w:rFonts w:ascii="SF Pro Text" w:hAnsi="SF Pro Text"/>
          </w:rPr>
          <w:t xml:space="preserve"> file </w:t>
        </w:r>
      </w:ins>
      <w:ins w:id="160" w:author="Guri Sogn Andersen" w:date="2019-12-15T21:01:00Z">
        <w:r w:rsidR="00C8531A">
          <w:rPr>
            <w:rFonts w:ascii="SF Pro Text" w:hAnsi="SF Pro Text"/>
          </w:rPr>
          <w:t>in chunks</w:t>
        </w:r>
      </w:ins>
      <w:ins w:id="161" w:author="Guri Sogn Andersen" w:date="2019-12-13T16:23:00Z">
        <w:r w:rsidRPr="008E4590">
          <w:rPr>
            <w:rFonts w:ascii="SF Pro Text" w:hAnsi="SF Pro Text"/>
          </w:rPr>
          <w:t>.</w:t>
        </w:r>
      </w:ins>
      <w:ins w:id="162" w:author="Guri Sogn Andersen" w:date="2019-12-15T21:07:00Z">
        <w:r w:rsidR="00C8531A">
          <w:rPr>
            <w:rFonts w:ascii="SF Pro Text" w:hAnsi="SF Pro Text"/>
          </w:rPr>
          <w:t xml:space="preserve"> Each layer of the brick file represents one habitat type, and the layer gives the probability of finding that habitat type within each pixel in the </w:t>
        </w:r>
      </w:ins>
      <w:ins w:id="163" w:author="Guri Sogn Andersen" w:date="2019-12-15T21:08:00Z">
        <w:r w:rsidR="00C8531A">
          <w:rPr>
            <w:rFonts w:ascii="SF Pro Text" w:hAnsi="SF Pro Text"/>
          </w:rPr>
          <w:t>image-stack.</w:t>
        </w:r>
      </w:ins>
      <w:ins w:id="164" w:author="Guri Sogn Andersen" w:date="2019-12-15T21:09:00Z">
        <w:r w:rsidR="00C8531A">
          <w:rPr>
            <w:rFonts w:ascii="SF Pro Text" w:hAnsi="SF Pro Text"/>
          </w:rPr>
          <w:t xml:space="preserve"> We then extracted information on which layer h</w:t>
        </w:r>
      </w:ins>
      <w:ins w:id="165" w:author="Guri Sogn Andersen" w:date="2019-12-15T21:10:00Z">
        <w:r w:rsidR="00C8531A">
          <w:rPr>
            <w:rFonts w:ascii="SF Pro Text" w:hAnsi="SF Pro Text"/>
          </w:rPr>
          <w:t>ad the highest</w:t>
        </w:r>
        <w:r w:rsidR="000C2995">
          <w:rPr>
            <w:rFonts w:ascii="SF Pro Text" w:hAnsi="SF Pro Text"/>
          </w:rPr>
          <w:t xml:space="preserve"> predicted</w:t>
        </w:r>
        <w:r w:rsidR="00C8531A">
          <w:rPr>
            <w:rFonts w:ascii="SF Pro Text" w:hAnsi="SF Pro Text"/>
          </w:rPr>
          <w:t xml:space="preserve"> probability </w:t>
        </w:r>
        <w:r w:rsidR="000C2995">
          <w:rPr>
            <w:rFonts w:ascii="SF Pro Text" w:hAnsi="SF Pro Text"/>
          </w:rPr>
          <w:t xml:space="preserve">in each cell, and from this produced a composite map showing the most likely </w:t>
        </w:r>
      </w:ins>
      <w:ins w:id="166" w:author="Guri Sogn Andersen" w:date="2019-12-15T22:00:00Z">
        <w:r w:rsidR="00727A43">
          <w:rPr>
            <w:rFonts w:ascii="SF Pro Text" w:hAnsi="SF Pro Text"/>
          </w:rPr>
          <w:t xml:space="preserve">overall </w:t>
        </w:r>
      </w:ins>
      <w:bookmarkStart w:id="167" w:name="_GoBack"/>
      <w:bookmarkEnd w:id="167"/>
      <w:ins w:id="168" w:author="Guri Sogn Andersen" w:date="2019-12-15T21:10:00Z">
        <w:r w:rsidR="000C2995">
          <w:rPr>
            <w:rFonts w:ascii="SF Pro Text" w:hAnsi="SF Pro Text"/>
          </w:rPr>
          <w:t xml:space="preserve">distribution of the different </w:t>
        </w:r>
      </w:ins>
      <w:ins w:id="169" w:author="Guri Sogn Andersen" w:date="2019-12-15T22:00:00Z">
        <w:r w:rsidR="00727A43">
          <w:rPr>
            <w:rFonts w:ascii="SF Pro Text" w:hAnsi="SF Pro Text"/>
          </w:rPr>
          <w:t xml:space="preserve">habitat </w:t>
        </w:r>
      </w:ins>
      <w:ins w:id="170" w:author="Guri Sogn Andersen" w:date="2019-12-15T21:10:00Z">
        <w:r w:rsidR="000C2995">
          <w:rPr>
            <w:rFonts w:ascii="SF Pro Text" w:hAnsi="SF Pro Text"/>
          </w:rPr>
          <w:t>types.</w:t>
        </w:r>
        <w:r w:rsidR="00C8531A">
          <w:rPr>
            <w:rFonts w:ascii="SF Pro Text" w:hAnsi="SF Pro Text"/>
          </w:rPr>
          <w:t xml:space="preserve"> </w:t>
        </w:r>
      </w:ins>
    </w:p>
    <w:p w14:paraId="2D46E382" w14:textId="2A60100C" w:rsidR="00221D5B" w:rsidRPr="008E4590" w:rsidRDefault="00942069" w:rsidP="00942069">
      <w:pPr>
        <w:spacing w:line="240" w:lineRule="auto"/>
        <w:jc w:val="both"/>
        <w:rPr>
          <w:moveTo w:id="171" w:author="Guri Sogn Andersen" w:date="2019-12-13T16:27:00Z"/>
          <w:rFonts w:ascii="SF Pro Text" w:hAnsi="SF Pro Text"/>
        </w:rPr>
      </w:pPr>
      <w:moveToRangeStart w:id="172" w:author="Guri Sogn Andersen" w:date="2019-12-13T16:27:00Z" w:name="move27146882"/>
      <w:moveTo w:id="173" w:author="Guri Sogn Andersen" w:date="2019-12-13T16:27:00Z">
        <w:del w:id="174" w:author="Guri Sogn Andersen" w:date="2019-12-15T21:01:00Z">
          <w:r w:rsidRPr="008E4590" w:rsidDel="00C8531A">
            <w:rPr>
              <w:rFonts w:ascii="SF Pro Text" w:hAnsi="SF Pro Text"/>
            </w:rPr>
            <w:delText xml:space="preserve">Aid for the mlogit prediction function can be found here: </w:delText>
          </w:r>
          <w:commentRangeStart w:id="175"/>
          <w:commentRangeEnd w:id="175"/>
          <w:r w:rsidDel="00C8531A">
            <w:rPr>
              <w:rStyle w:val="CommentReference"/>
            </w:rPr>
            <w:commentReference w:id="175"/>
          </w:r>
        </w:del>
      </w:moveTo>
      <w:ins w:id="176" w:author="Guri Sogn Andersen" w:date="2019-12-15T21:11:00Z">
        <w:r w:rsidR="000C2995">
          <w:rPr>
            <w:rFonts w:ascii="SF Pro Text" w:hAnsi="SF Pro Text"/>
          </w:rPr>
          <w:t>M</w:t>
        </w:r>
      </w:ins>
      <w:ins w:id="177" w:author="Guri Sogn Andersen" w:date="2019-12-13T16:31:00Z">
        <w:r w:rsidR="00221D5B">
          <w:rPr>
            <w:rFonts w:ascii="SF Pro Text" w:hAnsi="SF Pro Text"/>
          </w:rPr>
          <w:t>odel predictions generated</w:t>
        </w:r>
        <w:r w:rsidR="00221D5B" w:rsidRPr="008E4590">
          <w:rPr>
            <w:rFonts w:ascii="SF Pro Text" w:hAnsi="SF Pro Text"/>
          </w:rPr>
          <w:t xml:space="preserve"> from the multispectral images captured by our drones</w:t>
        </w:r>
      </w:ins>
      <w:ins w:id="178" w:author="Guri Sogn Andersen" w:date="2019-12-15T21:12:00Z">
        <w:r w:rsidR="000C2995">
          <w:rPr>
            <w:rFonts w:ascii="SF Pro Text" w:hAnsi="SF Pro Text"/>
          </w:rPr>
          <w:t xml:space="preserve"> are visualized in </w:t>
        </w:r>
      </w:ins>
      <w:ins w:id="179" w:author="Guri Sogn Andersen" w:date="2019-12-13T16:31:00Z">
        <w:r w:rsidR="00221D5B" w:rsidRPr="008E4590">
          <w:rPr>
            <w:rFonts w:ascii="SF Pro Text" w:hAnsi="SF Pro Text"/>
          </w:rPr>
          <w:t xml:space="preserve">Fig.6&amp;7.  </w:t>
        </w:r>
      </w:ins>
    </w:p>
    <w:moveToRangeEnd w:id="172"/>
    <w:p w14:paraId="33CCE555" w14:textId="77777777" w:rsidR="00942069" w:rsidRPr="008E4590" w:rsidRDefault="00942069" w:rsidP="00942069">
      <w:pPr>
        <w:spacing w:line="240" w:lineRule="auto"/>
        <w:jc w:val="both"/>
        <w:rPr>
          <w:ins w:id="180" w:author="Guri Sogn Andersen" w:date="2019-12-13T16:23:00Z"/>
          <w:rFonts w:ascii="SF Pro Text" w:hAnsi="SF Pro Text"/>
        </w:rPr>
      </w:pPr>
    </w:p>
    <w:p w14:paraId="677B24A9" w14:textId="77777777" w:rsidR="00942069" w:rsidRPr="008E4590" w:rsidRDefault="00942069" w:rsidP="008E4590">
      <w:pPr>
        <w:spacing w:line="240" w:lineRule="auto"/>
        <w:jc w:val="both"/>
        <w:rPr>
          <w:rFonts w:ascii="SF Pro Text" w:hAnsi="SF Pro Text"/>
        </w:rPr>
      </w:pPr>
    </w:p>
    <w:p w14:paraId="6DAA1088" w14:textId="046F91F7" w:rsidR="003B332B" w:rsidRDefault="003B332B">
      <w:pPr>
        <w:rPr>
          <w:rFonts w:ascii="SF Pro Text" w:hAnsi="SF Pro Text"/>
        </w:rPr>
      </w:pPr>
    </w:p>
    <w:p w14:paraId="79F56105" w14:textId="4C34337D" w:rsidR="00DA2C17" w:rsidRDefault="00B1015A" w:rsidP="00182E51">
      <w:pPr>
        <w:spacing w:line="240" w:lineRule="auto"/>
        <w:jc w:val="both"/>
        <w:rPr>
          <w:rFonts w:ascii="SF Pro Text" w:hAnsi="SF Pro Text"/>
          <w:b/>
          <w:bCs/>
          <w:sz w:val="24"/>
          <w:szCs w:val="24"/>
        </w:rPr>
      </w:pPr>
      <w:r>
        <w:rPr>
          <w:rFonts w:ascii="SF Pro Text" w:hAnsi="SF Pro Text"/>
          <w:b/>
          <w:bCs/>
          <w:noProof/>
          <w:sz w:val="24"/>
          <w:szCs w:val="24"/>
        </w:rPr>
        <w:lastRenderedPageBreak/>
        <mc:AlternateContent>
          <mc:Choice Requires="wpg">
            <w:drawing>
              <wp:anchor distT="0" distB="0" distL="114300" distR="114300" simplePos="0" relativeHeight="251670528" behindDoc="1" locked="0" layoutInCell="1" allowOverlap="1" wp14:anchorId="09A827F1" wp14:editId="3781E6A8">
                <wp:simplePos x="0" y="0"/>
                <wp:positionH relativeFrom="column">
                  <wp:posOffset>-628650</wp:posOffset>
                </wp:positionH>
                <wp:positionV relativeFrom="paragraph">
                  <wp:posOffset>123825</wp:posOffset>
                </wp:positionV>
                <wp:extent cx="6986270" cy="8667750"/>
                <wp:effectExtent l="0" t="0" r="5080" b="0"/>
                <wp:wrapTight wrapText="bothSides">
                  <wp:wrapPolygon edited="0">
                    <wp:start x="10484" y="0"/>
                    <wp:lineTo x="0" y="47"/>
                    <wp:lineTo x="0" y="21553"/>
                    <wp:lineTo x="21557" y="21553"/>
                    <wp:lineTo x="21557" y="19844"/>
                    <wp:lineTo x="21498" y="19796"/>
                    <wp:lineTo x="20909" y="19606"/>
                    <wp:lineTo x="19495" y="19464"/>
                    <wp:lineTo x="13664" y="18989"/>
                    <wp:lineTo x="18847" y="18989"/>
                    <wp:lineTo x="21557" y="18752"/>
                    <wp:lineTo x="21557" y="0"/>
                    <wp:lineTo x="10484" y="0"/>
                  </wp:wrapPolygon>
                </wp:wrapTight>
                <wp:docPr id="199" name="Group 199"/>
                <wp:cNvGraphicFramePr/>
                <a:graphic xmlns:a="http://schemas.openxmlformats.org/drawingml/2006/main">
                  <a:graphicData uri="http://schemas.microsoft.com/office/word/2010/wordprocessingGroup">
                    <wpg:wgp>
                      <wpg:cNvGrpSpPr/>
                      <wpg:grpSpPr>
                        <a:xfrm>
                          <a:off x="0" y="0"/>
                          <a:ext cx="6986270" cy="8667750"/>
                          <a:chOff x="0" y="0"/>
                          <a:chExt cx="6986270" cy="8667750"/>
                        </a:xfrm>
                      </wpg:grpSpPr>
                      <pic:pic xmlns:pic="http://schemas.openxmlformats.org/drawingml/2006/picture">
                        <pic:nvPicPr>
                          <pic:cNvPr id="243" name="Picture 243"/>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86270" cy="8667750"/>
                          </a:xfrm>
                          <a:prstGeom prst="rect">
                            <a:avLst/>
                          </a:prstGeom>
                          <a:noFill/>
                        </pic:spPr>
                      </pic:pic>
                      <wps:wsp>
                        <wps:cNvPr id="198" name="Text Box 198"/>
                        <wps:cNvSpPr txBox="1"/>
                        <wps:spPr>
                          <a:xfrm>
                            <a:off x="57150" y="7858125"/>
                            <a:ext cx="6619875" cy="641977"/>
                          </a:xfrm>
                          <a:prstGeom prst="rect">
                            <a:avLst/>
                          </a:prstGeom>
                          <a:solidFill>
                            <a:schemeClr val="bg1"/>
                          </a:solidFill>
                          <a:ln w="6350">
                            <a:solidFill>
                              <a:schemeClr val="bg1"/>
                            </a:solidFill>
                          </a:ln>
                        </wps:spPr>
                        <wps:txbx>
                          <w:txbxContent>
                            <w:p w14:paraId="458257A4" w14:textId="04C6A6EB" w:rsidR="00D426BD" w:rsidRPr="00AF1780" w:rsidRDefault="00D426BD" w:rsidP="00B1015A">
                              <w:pPr>
                                <w:rPr>
                                  <w:rFonts w:ascii="SF Pro Text" w:hAnsi="SF Pro Text"/>
                                  <w:i/>
                                  <w:iCs/>
                                  <w:sz w:val="20"/>
                                  <w:szCs w:val="20"/>
                                </w:rPr>
                              </w:pPr>
                              <w:r w:rsidRPr="00AF1780">
                                <w:rPr>
                                  <w:rFonts w:ascii="SF Pro Text" w:hAnsi="SF Pro Text"/>
                                  <w:i/>
                                  <w:iCs/>
                                  <w:sz w:val="20"/>
                                  <w:szCs w:val="20"/>
                                </w:rPr>
                                <w:t xml:space="preserve">Fig.6. </w:t>
                              </w:r>
                              <w:r>
                                <w:rPr>
                                  <w:rFonts w:ascii="SF Pro Text" w:hAnsi="SF Pro Text"/>
                                  <w:i/>
                                  <w:iCs/>
                                  <w:sz w:val="20"/>
                                  <w:szCs w:val="20"/>
                                </w:rPr>
                                <w:t>Composite map</w:t>
                              </w:r>
                              <w:r w:rsidRPr="00AF1780">
                                <w:rPr>
                                  <w:rFonts w:ascii="SF Pro Text" w:hAnsi="SF Pro Text"/>
                                  <w:i/>
                                  <w:iCs/>
                                  <w:sz w:val="20"/>
                                  <w:szCs w:val="20"/>
                                </w:rPr>
                                <w:t xml:space="preserve"> of the predictive mode</w:t>
                              </w:r>
                              <w:r>
                                <w:rPr>
                                  <w:rFonts w:ascii="SF Pro Text" w:hAnsi="SF Pro Text"/>
                                  <w:i/>
                                  <w:iCs/>
                                  <w:sz w:val="20"/>
                                  <w:szCs w:val="20"/>
                                </w:rPr>
                                <w:t>l’s output</w:t>
                              </w:r>
                              <w:r w:rsidRPr="00AF1780">
                                <w:rPr>
                                  <w:rFonts w:ascii="SF Pro Text" w:hAnsi="SF Pro Text"/>
                                  <w:i/>
                                  <w:iCs/>
                                  <w:sz w:val="20"/>
                                  <w:szCs w:val="20"/>
                                </w:rPr>
                                <w:t xml:space="preserve"> (left) in comparison to a true colour image of the same area (right),</w:t>
                              </w:r>
                              <w:r>
                                <w:rPr>
                                  <w:rFonts w:ascii="SF Pro Text" w:hAnsi="SF Pro Text"/>
                                  <w:i/>
                                  <w:iCs/>
                                  <w:sz w:val="20"/>
                                  <w:szCs w:val="20"/>
                                </w:rPr>
                                <w:t xml:space="preserve"> the areas shown are indicated in figure 6 with red rectangles.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A827F1" id="Group 199" o:spid="_x0000_s1034" style="position:absolute;left:0;text-align:left;margin-left:-49.5pt;margin-top:9.75pt;width:550.1pt;height:682.5pt;z-index:-251645952" coordsize="69862,8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">
                <v:shape id="Picture 243" o:spid="_x0000_s1035" type="#_x0000_t75" style="position:absolute;width:69862;height:86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">
                  <v:imagedata r:id="rId35" o:title=""/>
                </v:shape>
                <v:shape id="Text Box 198" o:spid="_x0000_s1036" type="#_x0000_t202" style="position:absolute;left:571;top:78581;width:66199;height:6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" fillcolor="white [3212]" strokecolor="white [3212]" strokeweight=".5pt">
                  <v:textbox>
                    <w:txbxContent>
                      <w:p w14:paraId="458257A4" w14:textId="04C6A6EB" w:rsidR="00D426BD" w:rsidRPr="00AF1780" w:rsidRDefault="00D426BD" w:rsidP="00B1015A">
                        <w:pPr>
                          <w:rPr>
                            <w:rFonts w:ascii="SF Pro Text" w:hAnsi="SF Pro Text"/>
                            <w:i/>
                            <w:iCs/>
                            <w:sz w:val="20"/>
                            <w:szCs w:val="20"/>
                          </w:rPr>
                        </w:pPr>
                        <w:r w:rsidRPr="00AF1780">
                          <w:rPr>
                            <w:rFonts w:ascii="SF Pro Text" w:hAnsi="SF Pro Text"/>
                            <w:i/>
                            <w:iCs/>
                            <w:sz w:val="20"/>
                            <w:szCs w:val="20"/>
                          </w:rPr>
                          <w:t xml:space="preserve">Fig.6. </w:t>
                        </w:r>
                        <w:r>
                          <w:rPr>
                            <w:rFonts w:ascii="SF Pro Text" w:hAnsi="SF Pro Text"/>
                            <w:i/>
                            <w:iCs/>
                            <w:sz w:val="20"/>
                            <w:szCs w:val="20"/>
                          </w:rPr>
                          <w:t>Composite map</w:t>
                        </w:r>
                        <w:r w:rsidRPr="00AF1780">
                          <w:rPr>
                            <w:rFonts w:ascii="SF Pro Text" w:hAnsi="SF Pro Text"/>
                            <w:i/>
                            <w:iCs/>
                            <w:sz w:val="20"/>
                            <w:szCs w:val="20"/>
                          </w:rPr>
                          <w:t xml:space="preserve"> of the predictive mode</w:t>
                        </w:r>
                        <w:r>
                          <w:rPr>
                            <w:rFonts w:ascii="SF Pro Text" w:hAnsi="SF Pro Text"/>
                            <w:i/>
                            <w:iCs/>
                            <w:sz w:val="20"/>
                            <w:szCs w:val="20"/>
                          </w:rPr>
                          <w:t>l’s output</w:t>
                        </w:r>
                        <w:r w:rsidRPr="00AF1780">
                          <w:rPr>
                            <w:rFonts w:ascii="SF Pro Text" w:hAnsi="SF Pro Text"/>
                            <w:i/>
                            <w:iCs/>
                            <w:sz w:val="20"/>
                            <w:szCs w:val="20"/>
                          </w:rPr>
                          <w:t xml:space="preserve"> (left) in comparison to a true colour image of the same area (right),</w:t>
                        </w:r>
                        <w:r>
                          <w:rPr>
                            <w:rFonts w:ascii="SF Pro Text" w:hAnsi="SF Pro Text"/>
                            <w:i/>
                            <w:iCs/>
                            <w:sz w:val="20"/>
                            <w:szCs w:val="20"/>
                          </w:rPr>
                          <w:t xml:space="preserve"> the areas shown are indicated in figure 6 with red rectangles. .</w:t>
                        </w:r>
                      </w:p>
                    </w:txbxContent>
                  </v:textbox>
                </v:shape>
                <w10:wrap type="tight"/>
              </v:group>
            </w:pict>
          </mc:Fallback>
        </mc:AlternateContent>
      </w:r>
    </w:p>
    <w:p w14:paraId="2C3C588D" w14:textId="6D39B8A6" w:rsidR="008E4590" w:rsidRDefault="00F56D25" w:rsidP="00182E51">
      <w:pPr>
        <w:spacing w:line="240" w:lineRule="auto"/>
        <w:jc w:val="both"/>
        <w:rPr>
          <w:rFonts w:ascii="SF Pro Text" w:hAnsi="SF Pro Text"/>
          <w:b/>
          <w:bCs/>
        </w:rPr>
      </w:pPr>
      <w:r w:rsidRPr="00F56D25">
        <w:rPr>
          <w:rFonts w:ascii="SF Pro Text" w:hAnsi="SF Pro Text"/>
          <w:b/>
          <w:bCs/>
          <w:sz w:val="24"/>
          <w:szCs w:val="24"/>
        </w:rPr>
        <w:lastRenderedPageBreak/>
        <w:t>Discussion</w:t>
      </w:r>
      <w:r w:rsidRPr="00F56D25">
        <w:rPr>
          <w:rFonts w:ascii="SF Pro Text" w:hAnsi="SF Pro Text"/>
          <w:b/>
          <w:bCs/>
        </w:rPr>
        <w:t xml:space="preserve"> </w:t>
      </w:r>
    </w:p>
    <w:p w14:paraId="64A55889" w14:textId="5A5EA32F" w:rsidR="00C66DD1" w:rsidRPr="009A594E" w:rsidRDefault="00913C98" w:rsidP="00913C98">
      <w:pPr>
        <w:pStyle w:val="NormalWeb"/>
        <w:shd w:val="clear" w:color="auto" w:fill="FFFFFF"/>
        <w:spacing w:before="0" w:beforeAutospacing="0" w:after="0" w:afterAutospacing="0"/>
        <w:jc w:val="both"/>
        <w:textAlignment w:val="baseline"/>
        <w:rPr>
          <w:rFonts w:ascii="SF Pro Text" w:hAnsi="SF Pro Text" w:cs="Arial"/>
          <w:sz w:val="22"/>
          <w:szCs w:val="22"/>
          <w:shd w:val="clear" w:color="auto" w:fill="FFFFFF"/>
        </w:rPr>
      </w:pPr>
      <w:r w:rsidRPr="009A594E">
        <w:rPr>
          <w:rFonts w:ascii="SF Pro Text" w:hAnsi="SF Pro Text" w:cs="Calibri"/>
          <w:color w:val="333333"/>
          <w:sz w:val="22"/>
          <w:szCs w:val="22"/>
        </w:rPr>
        <w:t xml:space="preserve">Our predictive model shows great potential in the field of </w:t>
      </w:r>
      <w:r w:rsidRPr="009A594E">
        <w:rPr>
          <w:rFonts w:ascii="SF Pro Text" w:hAnsi="SF Pro Text" w:cs="Arial"/>
          <w:sz w:val="22"/>
          <w:szCs w:val="22"/>
          <w:shd w:val="clear" w:color="auto" w:fill="FFFFFF"/>
        </w:rPr>
        <w:t xml:space="preserve">remote sensing technology in coastal research and monitoring. However, there are clear alterations we could make to better our model. </w:t>
      </w:r>
    </w:p>
    <w:p w14:paraId="4CAC7CB1" w14:textId="4A2700FF" w:rsidR="00427B83" w:rsidRPr="009A594E" w:rsidRDefault="00913C98" w:rsidP="007B1A06">
      <w:pPr>
        <w:pStyle w:val="NormalWeb"/>
        <w:shd w:val="clear" w:color="auto" w:fill="FFFFFF"/>
        <w:spacing w:before="0" w:beforeAutospacing="0" w:after="0" w:afterAutospacing="0"/>
        <w:jc w:val="both"/>
        <w:textAlignment w:val="baseline"/>
        <w:rPr>
          <w:rFonts w:ascii="SF Pro Text" w:hAnsi="SF Pro Text" w:cs="Arial"/>
          <w:sz w:val="22"/>
          <w:szCs w:val="22"/>
          <w:shd w:val="clear" w:color="auto" w:fill="FFFFFF"/>
        </w:rPr>
      </w:pPr>
      <w:r w:rsidRPr="009A594E">
        <w:rPr>
          <w:rFonts w:ascii="SF Pro Text" w:hAnsi="SF Pro Text" w:cs="Arial"/>
          <w:sz w:val="22"/>
          <w:szCs w:val="22"/>
          <w:shd w:val="clear" w:color="auto" w:fill="FFFFFF"/>
        </w:rPr>
        <w:t xml:space="preserve">Starting with the sampling technique; The first obvious improvement could be the sample size. With a greater dataset we should get a more representative spread of data for each habitat type. </w:t>
      </w:r>
      <w:r w:rsidR="007B1A06" w:rsidRPr="009A594E">
        <w:rPr>
          <w:rFonts w:ascii="SF Pro Text" w:hAnsi="SF Pro Text" w:cs="Arial"/>
          <w:sz w:val="22"/>
          <w:szCs w:val="22"/>
          <w:shd w:val="clear" w:color="auto" w:fill="FFFFFF"/>
        </w:rPr>
        <w:t>We could do this with relative ease by extracting data from the pixel intensities of the 1m</w:t>
      </w:r>
      <w:r w:rsidR="007B1A06" w:rsidRPr="009A594E">
        <w:rPr>
          <w:rFonts w:ascii="SF Pro Text" w:hAnsi="SF Pro Text" w:cs="Arial"/>
          <w:sz w:val="22"/>
          <w:szCs w:val="22"/>
          <w:shd w:val="clear" w:color="auto" w:fill="FFFFFF"/>
          <w:vertAlign w:val="superscript"/>
        </w:rPr>
        <w:t>2</w:t>
      </w:r>
      <w:r w:rsidR="007B1A06" w:rsidRPr="009A594E">
        <w:rPr>
          <w:rFonts w:ascii="SF Pro Text" w:hAnsi="SF Pro Text" w:cs="Arial"/>
          <w:sz w:val="22"/>
          <w:szCs w:val="22"/>
          <w:shd w:val="clear" w:color="auto" w:fill="FFFFFF"/>
        </w:rPr>
        <w:t xml:space="preserve"> area</w:t>
      </w:r>
      <w:r w:rsidR="00427B83" w:rsidRPr="009A594E">
        <w:rPr>
          <w:rFonts w:ascii="SF Pro Text" w:hAnsi="SF Pro Text" w:cs="Arial"/>
          <w:sz w:val="22"/>
          <w:szCs w:val="22"/>
          <w:shd w:val="clear" w:color="auto" w:fill="FFFFFF"/>
        </w:rPr>
        <w:t xml:space="preserve"> of known homogeneous</w:t>
      </w:r>
      <w:r w:rsidR="007B1A06" w:rsidRPr="009A594E">
        <w:rPr>
          <w:rFonts w:ascii="SF Pro Text" w:hAnsi="SF Pro Text" w:cs="Arial"/>
          <w:sz w:val="22"/>
          <w:szCs w:val="22"/>
          <w:shd w:val="clear" w:color="auto" w:fill="FFFFFF"/>
        </w:rPr>
        <w:t xml:space="preserve"> </w:t>
      </w:r>
      <w:r w:rsidR="00427B83" w:rsidRPr="009A594E">
        <w:rPr>
          <w:rFonts w:ascii="SF Pro Text" w:hAnsi="SF Pro Text" w:cs="Arial"/>
          <w:sz w:val="22"/>
          <w:szCs w:val="22"/>
          <w:shd w:val="clear" w:color="auto" w:fill="FFFFFF"/>
        </w:rPr>
        <w:t xml:space="preserve">habitat type </w:t>
      </w:r>
      <w:r w:rsidR="007B1A06" w:rsidRPr="009A594E">
        <w:rPr>
          <w:rFonts w:ascii="SF Pro Text" w:hAnsi="SF Pro Text" w:cs="Arial"/>
          <w:sz w:val="22"/>
          <w:szCs w:val="22"/>
          <w:shd w:val="clear" w:color="auto" w:fill="FFFFFF"/>
        </w:rPr>
        <w:t>surrounding each GTP</w:t>
      </w:r>
      <w:r w:rsidR="00427B83" w:rsidRPr="009A594E">
        <w:rPr>
          <w:rFonts w:ascii="SF Pro Text" w:hAnsi="SF Pro Text" w:cs="Arial"/>
          <w:sz w:val="22"/>
          <w:szCs w:val="22"/>
          <w:shd w:val="clear" w:color="auto" w:fill="FFFFFF"/>
        </w:rPr>
        <w:t xml:space="preserve"> – this would increase our sample size drastically and can be done in the near future. </w:t>
      </w:r>
    </w:p>
    <w:p w14:paraId="34BCB321" w14:textId="6E46687E" w:rsidR="0086558D" w:rsidRPr="009A594E" w:rsidRDefault="00427B83" w:rsidP="007B1A06">
      <w:pPr>
        <w:pStyle w:val="NormalWeb"/>
        <w:shd w:val="clear" w:color="auto" w:fill="FFFFFF"/>
        <w:spacing w:before="0" w:beforeAutospacing="0" w:after="0" w:afterAutospacing="0"/>
        <w:jc w:val="both"/>
        <w:textAlignment w:val="baseline"/>
        <w:rPr>
          <w:rFonts w:ascii="SF Pro Text" w:hAnsi="SF Pro Text" w:cs="Arial"/>
          <w:sz w:val="22"/>
          <w:szCs w:val="22"/>
          <w:shd w:val="clear" w:color="auto" w:fill="FFFFFF"/>
        </w:rPr>
      </w:pPr>
      <w:r w:rsidRPr="009A594E">
        <w:rPr>
          <w:rFonts w:ascii="SF Pro Text" w:hAnsi="SF Pro Text" w:cs="Arial"/>
          <w:sz w:val="22"/>
          <w:szCs w:val="22"/>
          <w:shd w:val="clear" w:color="auto" w:fill="FFFFFF"/>
        </w:rPr>
        <w:t>Table two shows an uneven distribution in sample data across habitat types; i</w:t>
      </w:r>
      <w:r w:rsidR="007B1A06" w:rsidRPr="009A594E">
        <w:rPr>
          <w:rFonts w:ascii="SF Pro Text" w:hAnsi="SF Pro Text" w:cs="Arial"/>
          <w:sz w:val="22"/>
          <w:szCs w:val="22"/>
          <w:shd w:val="clear" w:color="auto" w:fill="FFFFFF"/>
        </w:rPr>
        <w:t>deally,</w:t>
      </w:r>
      <w:r w:rsidRPr="009A594E">
        <w:rPr>
          <w:rFonts w:ascii="SF Pro Text" w:hAnsi="SF Pro Text" w:cs="Arial"/>
          <w:sz w:val="22"/>
          <w:szCs w:val="22"/>
          <w:shd w:val="clear" w:color="auto" w:fill="FFFFFF"/>
        </w:rPr>
        <w:t xml:space="preserve"> - if the area sampled allows it,</w:t>
      </w:r>
      <w:r w:rsidR="007B1A06" w:rsidRPr="009A594E">
        <w:rPr>
          <w:rFonts w:ascii="SF Pro Text" w:hAnsi="SF Pro Text" w:cs="Arial"/>
          <w:sz w:val="22"/>
          <w:szCs w:val="22"/>
          <w:shd w:val="clear" w:color="auto" w:fill="FFFFFF"/>
        </w:rPr>
        <w:t xml:space="preserve"> a standardised sampling procedure would be in place whereby we obtain an even spread of sampling points across all habitat types of interest</w:t>
      </w:r>
      <w:r w:rsidRPr="009A594E">
        <w:rPr>
          <w:rFonts w:ascii="SF Pro Text" w:hAnsi="SF Pro Text" w:cs="Arial"/>
          <w:sz w:val="22"/>
          <w:szCs w:val="22"/>
          <w:shd w:val="clear" w:color="auto" w:fill="FFFFFF"/>
        </w:rPr>
        <w:t xml:space="preserve">. </w:t>
      </w:r>
      <w:r w:rsidR="0086558D" w:rsidRPr="009A594E">
        <w:rPr>
          <w:rFonts w:ascii="SF Pro Text" w:hAnsi="SF Pro Text" w:cs="Arial"/>
          <w:sz w:val="22"/>
          <w:szCs w:val="22"/>
          <w:shd w:val="clear" w:color="auto" w:fill="FFFFFF"/>
        </w:rPr>
        <w:t xml:space="preserve">This sampling method could also note the different sub-groups within habitat classes. For example, the spread of data shown in rock class in figure 4 could be down to the ‘wetness’ of the surface of the rock. Taking these subtle differences can have a huge effect on our model. – as well as indicating tidal and splash zones for later analysis. </w:t>
      </w:r>
    </w:p>
    <w:p w14:paraId="25A26FCE" w14:textId="2AD203EA" w:rsidR="007B1A06" w:rsidRPr="009A594E" w:rsidRDefault="00E56BEC" w:rsidP="00913C98">
      <w:pPr>
        <w:pStyle w:val="NormalWeb"/>
        <w:shd w:val="clear" w:color="auto" w:fill="FFFFFF"/>
        <w:spacing w:before="0" w:beforeAutospacing="0" w:after="0" w:afterAutospacing="0"/>
        <w:jc w:val="both"/>
        <w:textAlignment w:val="baseline"/>
        <w:rPr>
          <w:rFonts w:ascii="SF Pro Text" w:hAnsi="SF Pro Text" w:cs="Arial"/>
          <w:sz w:val="22"/>
          <w:szCs w:val="22"/>
          <w:shd w:val="clear" w:color="auto" w:fill="FFFFFF"/>
        </w:rPr>
      </w:pPr>
      <w:r w:rsidRPr="009A594E">
        <w:rPr>
          <w:rFonts w:ascii="SF Pro Text" w:hAnsi="SF Pro Text" w:cs="Arial"/>
          <w:sz w:val="22"/>
          <w:szCs w:val="22"/>
          <w:shd w:val="clear" w:color="auto" w:fill="FFFFFF"/>
        </w:rPr>
        <w:t xml:space="preserve">Furthermore, our composite maps show a clear issue interpretation of data from green algae and terrestrial vegetation. </w:t>
      </w:r>
      <w:r w:rsidR="00427B83" w:rsidRPr="009A594E">
        <w:rPr>
          <w:rFonts w:ascii="SF Pro Text" w:hAnsi="SF Pro Text" w:cs="Arial"/>
          <w:sz w:val="22"/>
          <w:szCs w:val="22"/>
          <w:shd w:val="clear" w:color="auto" w:fill="FFFFFF"/>
        </w:rPr>
        <w:t>Occasionally s</w:t>
      </w:r>
      <w:r w:rsidRPr="009A594E">
        <w:rPr>
          <w:rFonts w:ascii="SF Pro Text" w:hAnsi="SF Pro Text" w:cs="Arial"/>
          <w:sz w:val="22"/>
          <w:szCs w:val="22"/>
          <w:shd w:val="clear" w:color="auto" w:fill="FFFFFF"/>
        </w:rPr>
        <w:t xml:space="preserve">ampling the latter as green algae. This can easily be amended with adding in other variables such as altitude – similarly, this would help distinguish between living algae and dry algal litter on the shore. </w:t>
      </w:r>
    </w:p>
    <w:p w14:paraId="5338FB2A" w14:textId="24A020B4" w:rsidR="00DA2C17" w:rsidRPr="009A594E" w:rsidRDefault="007737EC" w:rsidP="00913C98">
      <w:pPr>
        <w:pStyle w:val="NormalWeb"/>
        <w:shd w:val="clear" w:color="auto" w:fill="FFFFFF"/>
        <w:spacing w:before="0" w:beforeAutospacing="0" w:after="0" w:afterAutospacing="0"/>
        <w:jc w:val="both"/>
        <w:textAlignment w:val="baseline"/>
        <w:rPr>
          <w:rFonts w:ascii="SF Pro Text" w:hAnsi="SF Pro Text" w:cs="Arial"/>
          <w:sz w:val="22"/>
          <w:szCs w:val="22"/>
          <w:shd w:val="clear" w:color="auto" w:fill="FFFFFF"/>
        </w:rPr>
      </w:pPr>
      <w:r w:rsidRPr="009A594E">
        <w:rPr>
          <w:rFonts w:ascii="SF Pro Text" w:hAnsi="SF Pro Text" w:cs="Arial"/>
          <w:sz w:val="22"/>
          <w:szCs w:val="22"/>
          <w:shd w:val="clear" w:color="auto" w:fill="FFFFFF"/>
        </w:rPr>
        <w:t xml:space="preserve">Moreover, the model interpolates deep water as brown algae. With the inclusion of some data points from deep water, we should be able to distinguish where we our depth limits are, and we can no longer classify shallow water habitats due to the obstruction from the water column. </w:t>
      </w:r>
    </w:p>
    <w:p w14:paraId="391648AE" w14:textId="23F21428" w:rsidR="00DA2C17" w:rsidRPr="009A594E" w:rsidRDefault="00DA2C17" w:rsidP="00913C98">
      <w:pPr>
        <w:pStyle w:val="NormalWeb"/>
        <w:shd w:val="clear" w:color="auto" w:fill="FFFFFF"/>
        <w:spacing w:before="0" w:beforeAutospacing="0" w:after="0" w:afterAutospacing="0"/>
        <w:jc w:val="both"/>
        <w:textAlignment w:val="baseline"/>
        <w:rPr>
          <w:rFonts w:ascii="SF Pro Text" w:hAnsi="SF Pro Text" w:cs="Arial"/>
          <w:sz w:val="22"/>
          <w:szCs w:val="22"/>
          <w:shd w:val="clear" w:color="auto" w:fill="FFFFFF"/>
        </w:rPr>
      </w:pPr>
      <w:r w:rsidRPr="009A594E">
        <w:rPr>
          <w:rFonts w:ascii="SF Pro Text" w:hAnsi="SF Pro Text" w:cs="Arial"/>
          <w:sz w:val="22"/>
          <w:szCs w:val="22"/>
          <w:shd w:val="clear" w:color="auto" w:fill="FFFFFF"/>
        </w:rPr>
        <w:t>In addition to this, with a greater data set we would have the confidence to train our model using only 2/3 of the data. While using the remaining third to test the model’s accuracy against a new, correctly mapped data set.</w:t>
      </w:r>
    </w:p>
    <w:p w14:paraId="70FF7004" w14:textId="77777777" w:rsidR="00DA2C17" w:rsidRPr="009A594E" w:rsidRDefault="00DA2C17" w:rsidP="00913C98">
      <w:pPr>
        <w:pStyle w:val="NormalWeb"/>
        <w:shd w:val="clear" w:color="auto" w:fill="FFFFFF"/>
        <w:spacing w:before="0" w:beforeAutospacing="0" w:after="0" w:afterAutospacing="0"/>
        <w:jc w:val="both"/>
        <w:textAlignment w:val="baseline"/>
        <w:rPr>
          <w:rFonts w:ascii="SF Pro Text" w:hAnsi="SF Pro Text" w:cs="Arial"/>
          <w:sz w:val="22"/>
          <w:szCs w:val="22"/>
          <w:shd w:val="clear" w:color="auto" w:fill="FFFFFF"/>
        </w:rPr>
      </w:pPr>
    </w:p>
    <w:p w14:paraId="2EBEDFEB" w14:textId="65E7A3D0" w:rsidR="00DA2C17" w:rsidRPr="009A594E" w:rsidRDefault="00DA2C17" w:rsidP="00913C98">
      <w:pPr>
        <w:pStyle w:val="NormalWeb"/>
        <w:shd w:val="clear" w:color="auto" w:fill="FFFFFF"/>
        <w:spacing w:before="0" w:beforeAutospacing="0" w:after="0" w:afterAutospacing="0"/>
        <w:jc w:val="both"/>
        <w:textAlignment w:val="baseline"/>
        <w:rPr>
          <w:rFonts w:ascii="SF Pro Text" w:hAnsi="SF Pro Text" w:cs="Arial"/>
          <w:sz w:val="22"/>
          <w:szCs w:val="22"/>
          <w:shd w:val="clear" w:color="auto" w:fill="FFFFFF"/>
        </w:rPr>
      </w:pPr>
      <w:r w:rsidRPr="009A594E">
        <w:rPr>
          <w:rFonts w:ascii="SF Pro Text" w:hAnsi="SF Pro Text" w:cs="Arial"/>
          <w:sz w:val="22"/>
          <w:szCs w:val="22"/>
          <w:shd w:val="clear" w:color="auto" w:fill="FFFFFF"/>
        </w:rPr>
        <w:t xml:space="preserve">Currently, the </w:t>
      </w:r>
      <w:del w:id="181" w:author="Guri Sogn Andersen" w:date="2019-12-15T21:14:00Z">
        <w:r w:rsidRPr="009A594E" w:rsidDel="000C2995">
          <w:rPr>
            <w:rFonts w:ascii="SF Pro Text" w:hAnsi="SF Pro Text" w:cs="Arial"/>
            <w:sz w:val="22"/>
            <w:szCs w:val="22"/>
            <w:shd w:val="clear" w:color="auto" w:fill="FFFFFF"/>
          </w:rPr>
          <w:delText xml:space="preserve">validity </w:delText>
        </w:r>
      </w:del>
      <w:ins w:id="182" w:author="Guri Sogn Andersen" w:date="2019-12-15T21:14:00Z">
        <w:r w:rsidR="000C2995">
          <w:rPr>
            <w:rFonts w:ascii="SF Pro Text" w:hAnsi="SF Pro Text" w:cs="Arial"/>
            <w:sz w:val="22"/>
            <w:szCs w:val="22"/>
            <w:shd w:val="clear" w:color="auto" w:fill="FFFFFF"/>
          </w:rPr>
          <w:t>validation</w:t>
        </w:r>
        <w:r w:rsidR="000C2995" w:rsidRPr="009A594E">
          <w:rPr>
            <w:rFonts w:ascii="SF Pro Text" w:hAnsi="SF Pro Text" w:cs="Arial"/>
            <w:sz w:val="22"/>
            <w:szCs w:val="22"/>
            <w:shd w:val="clear" w:color="auto" w:fill="FFFFFF"/>
          </w:rPr>
          <w:t xml:space="preserve"> </w:t>
        </w:r>
      </w:ins>
      <w:r w:rsidRPr="009A594E">
        <w:rPr>
          <w:rFonts w:ascii="SF Pro Text" w:hAnsi="SF Pro Text" w:cs="Arial"/>
          <w:sz w:val="22"/>
          <w:szCs w:val="22"/>
          <w:shd w:val="clear" w:color="auto" w:fill="FFFFFF"/>
        </w:rPr>
        <w:t xml:space="preserve">of our model is not accurate, because we test the model on the same data set that we trained it with. In order to </w:t>
      </w:r>
      <w:del w:id="183" w:author="Guri Sogn Andersen" w:date="2019-12-15T21:14:00Z">
        <w:r w:rsidRPr="009A594E" w:rsidDel="000C2995">
          <w:rPr>
            <w:rFonts w:ascii="SF Pro Text" w:hAnsi="SF Pro Text" w:cs="Arial"/>
            <w:sz w:val="22"/>
            <w:szCs w:val="22"/>
            <w:shd w:val="clear" w:color="auto" w:fill="FFFFFF"/>
          </w:rPr>
          <w:delText xml:space="preserve">really </w:delText>
        </w:r>
      </w:del>
      <w:ins w:id="184" w:author="Guri Sogn Andersen" w:date="2019-12-15T21:15:00Z">
        <w:r w:rsidR="000C2995">
          <w:rPr>
            <w:rFonts w:ascii="SF Pro Text" w:hAnsi="SF Pro Text" w:cs="Arial"/>
            <w:sz w:val="22"/>
            <w:szCs w:val="22"/>
            <w:shd w:val="clear" w:color="auto" w:fill="FFFFFF"/>
          </w:rPr>
          <w:t>further</w:t>
        </w:r>
      </w:ins>
      <w:ins w:id="185" w:author="Guri Sogn Andersen" w:date="2019-12-15T21:14:00Z">
        <w:r w:rsidR="000C2995" w:rsidRPr="009A594E">
          <w:rPr>
            <w:rFonts w:ascii="SF Pro Text" w:hAnsi="SF Pro Text" w:cs="Arial"/>
            <w:sz w:val="22"/>
            <w:szCs w:val="22"/>
            <w:shd w:val="clear" w:color="auto" w:fill="FFFFFF"/>
          </w:rPr>
          <w:t xml:space="preserve"> </w:t>
        </w:r>
      </w:ins>
      <w:r w:rsidRPr="009A594E">
        <w:rPr>
          <w:rFonts w:ascii="SF Pro Text" w:hAnsi="SF Pro Text" w:cs="Arial"/>
          <w:sz w:val="22"/>
          <w:szCs w:val="22"/>
          <w:shd w:val="clear" w:color="auto" w:fill="FFFFFF"/>
        </w:rPr>
        <w:t xml:space="preserve">test the </w:t>
      </w:r>
      <w:del w:id="186" w:author="Guri Sogn Andersen" w:date="2019-12-15T21:14:00Z">
        <w:r w:rsidRPr="009A594E" w:rsidDel="000C2995">
          <w:rPr>
            <w:rFonts w:ascii="SF Pro Text" w:hAnsi="SF Pro Text" w:cs="Arial"/>
            <w:sz w:val="22"/>
            <w:szCs w:val="22"/>
            <w:shd w:val="clear" w:color="auto" w:fill="FFFFFF"/>
          </w:rPr>
          <w:delText>data, set</w:delText>
        </w:r>
      </w:del>
      <w:ins w:id="187" w:author="Guri Sogn Andersen" w:date="2019-12-15T21:14:00Z">
        <w:r w:rsidR="000C2995">
          <w:rPr>
            <w:rFonts w:ascii="SF Pro Text" w:hAnsi="SF Pro Text" w:cs="Arial"/>
            <w:sz w:val="22"/>
            <w:szCs w:val="22"/>
            <w:shd w:val="clear" w:color="auto" w:fill="FFFFFF"/>
          </w:rPr>
          <w:t xml:space="preserve">predictive power of </w:t>
        </w:r>
      </w:ins>
      <w:ins w:id="188" w:author="Guri Sogn Andersen" w:date="2019-12-15T21:16:00Z">
        <w:r w:rsidR="000C2995">
          <w:rPr>
            <w:rFonts w:ascii="SF Pro Text" w:hAnsi="SF Pro Text" w:cs="Arial"/>
            <w:sz w:val="22"/>
            <w:szCs w:val="22"/>
            <w:shd w:val="clear" w:color="auto" w:fill="FFFFFF"/>
          </w:rPr>
          <w:t>this particular</w:t>
        </w:r>
      </w:ins>
      <w:ins w:id="189" w:author="Guri Sogn Andersen" w:date="2019-12-15T21:14:00Z">
        <w:r w:rsidR="000C2995">
          <w:rPr>
            <w:rFonts w:ascii="SF Pro Text" w:hAnsi="SF Pro Text" w:cs="Arial"/>
            <w:sz w:val="22"/>
            <w:szCs w:val="22"/>
            <w:shd w:val="clear" w:color="auto" w:fill="FFFFFF"/>
          </w:rPr>
          <w:t xml:space="preserve"> model,</w:t>
        </w:r>
      </w:ins>
      <w:r w:rsidRPr="009A594E">
        <w:rPr>
          <w:rFonts w:ascii="SF Pro Text" w:hAnsi="SF Pro Text" w:cs="Arial"/>
          <w:sz w:val="22"/>
          <w:szCs w:val="22"/>
          <w:shd w:val="clear" w:color="auto" w:fill="FFFFFF"/>
        </w:rPr>
        <w:t xml:space="preserve"> we could have experienced researchers identify habitat types from RGB images of new areas, and later apply the model to the same new images, noting the difference in the observed and modelled habitat types.</w:t>
      </w:r>
      <w:ins w:id="190" w:author="Guri Sogn Andersen" w:date="2019-12-15T21:15:00Z">
        <w:r w:rsidR="000C2995">
          <w:rPr>
            <w:rFonts w:ascii="SF Pro Text" w:hAnsi="SF Pro Text" w:cs="Arial"/>
            <w:sz w:val="22"/>
            <w:szCs w:val="22"/>
            <w:shd w:val="clear" w:color="auto" w:fill="FFFFFF"/>
          </w:rPr>
          <w:t xml:space="preserve"> </w:t>
        </w:r>
      </w:ins>
    </w:p>
    <w:p w14:paraId="51FB9B52" w14:textId="2AE65A5F" w:rsidR="00DA2C17" w:rsidRPr="009A594E" w:rsidRDefault="00C66DD1" w:rsidP="00913C98">
      <w:pPr>
        <w:pStyle w:val="NormalWeb"/>
        <w:shd w:val="clear" w:color="auto" w:fill="FFFFFF"/>
        <w:spacing w:before="0" w:beforeAutospacing="0" w:after="0" w:afterAutospacing="0"/>
        <w:jc w:val="both"/>
        <w:textAlignment w:val="baseline"/>
        <w:rPr>
          <w:rFonts w:ascii="SF Pro Text" w:hAnsi="SF Pro Text" w:cs="Arial"/>
          <w:sz w:val="22"/>
          <w:szCs w:val="22"/>
          <w:shd w:val="clear" w:color="auto" w:fill="FFFFFF"/>
        </w:rPr>
      </w:pPr>
      <w:r w:rsidRPr="009A594E">
        <w:rPr>
          <w:rFonts w:ascii="SF Pro Text" w:hAnsi="SF Pro Text" w:cs="Arial"/>
          <w:sz w:val="22"/>
          <w:szCs w:val="22"/>
          <w:shd w:val="clear" w:color="auto" w:fill="FFFFFF"/>
        </w:rPr>
        <w:t xml:space="preserve">Another obvious direction this research could head in is the to alter the specificity of the habitat groups. Taking a less precise approach and having habitat classes such as “terrestrial vegetation”, “marine vegetation”, “rock” etc. would speed up the process and give a broad overview of the areas being sampled. On the other hand, applying the same principle, one could approach the model on the species level; this would be better approached with hyperspectral imagery. </w:t>
      </w:r>
    </w:p>
    <w:p w14:paraId="6225BA30" w14:textId="77777777" w:rsidR="00C66DD1" w:rsidRPr="009A594E" w:rsidRDefault="00C66DD1" w:rsidP="00913C98">
      <w:pPr>
        <w:pStyle w:val="NormalWeb"/>
        <w:shd w:val="clear" w:color="auto" w:fill="FFFFFF"/>
        <w:spacing w:before="0" w:beforeAutospacing="0" w:after="0" w:afterAutospacing="0"/>
        <w:jc w:val="both"/>
        <w:textAlignment w:val="baseline"/>
        <w:rPr>
          <w:rFonts w:ascii="SF Pro Text" w:hAnsi="SF Pro Text" w:cs="Arial"/>
          <w:sz w:val="22"/>
          <w:szCs w:val="22"/>
          <w:shd w:val="clear" w:color="auto" w:fill="FFFFFF"/>
        </w:rPr>
      </w:pPr>
    </w:p>
    <w:p w14:paraId="52DA8A32" w14:textId="0FD791B5" w:rsidR="0080386C" w:rsidRPr="0080386C" w:rsidRDefault="0080386C" w:rsidP="0080386C">
      <w:pPr>
        <w:spacing w:line="240" w:lineRule="auto"/>
        <w:jc w:val="both"/>
        <w:rPr>
          <w:rFonts w:ascii="SF Pro Text" w:eastAsia="Times New Roman" w:hAnsi="SF Pro Text" w:cs="Calibri"/>
          <w:color w:val="333333"/>
          <w:lang w:eastAsia="en-GB"/>
        </w:rPr>
      </w:pPr>
      <w:r w:rsidRPr="009A594E">
        <w:rPr>
          <w:rFonts w:ascii="SF Pro Text" w:eastAsia="Times New Roman" w:hAnsi="SF Pro Text" w:cs="Calibri"/>
          <w:color w:val="333333"/>
          <w:lang w:eastAsia="en-GB"/>
        </w:rPr>
        <w:t xml:space="preserve">The work outlined here only scratches the surface of the multitude of potential applications of novel remote sensing technologies. The Norwegian Research Council has recently funded a new infrastructure project run by NIVA, named </w:t>
      </w:r>
      <w:proofErr w:type="spellStart"/>
      <w:r w:rsidRPr="009A594E">
        <w:rPr>
          <w:rFonts w:ascii="SF Pro Text" w:eastAsia="Times New Roman" w:hAnsi="SF Pro Text" w:cs="Calibri"/>
          <w:color w:val="333333"/>
          <w:lang w:eastAsia="en-GB"/>
        </w:rPr>
        <w:t>SeaBee</w:t>
      </w:r>
      <w:proofErr w:type="spellEnd"/>
      <w:r w:rsidRPr="009A594E">
        <w:rPr>
          <w:rFonts w:ascii="SF Pro Text" w:eastAsia="Times New Roman" w:hAnsi="SF Pro Text" w:cs="Calibri"/>
          <w:color w:val="333333"/>
          <w:lang w:eastAsia="en-GB"/>
        </w:rPr>
        <w:t xml:space="preserve">, which looks to delve deeper into the potentials of these technologies. </w:t>
      </w:r>
      <w:r w:rsidRPr="0080386C">
        <w:rPr>
          <w:rFonts w:ascii="SF Pro Text" w:eastAsia="Times New Roman" w:hAnsi="SF Pro Text" w:cs="Calibri"/>
          <w:color w:val="333333"/>
          <w:lang w:eastAsia="en-GB"/>
        </w:rPr>
        <w:t xml:space="preserve">The next steps include the involvement of hyperspectral images, which will enable us to more accurately determine </w:t>
      </w:r>
      <w:r w:rsidRPr="009A594E">
        <w:rPr>
          <w:rFonts w:ascii="SF Pro Text" w:eastAsia="Times New Roman" w:hAnsi="SF Pro Text" w:cs="Calibri"/>
          <w:color w:val="333333"/>
          <w:lang w:eastAsia="en-GB"/>
        </w:rPr>
        <w:t xml:space="preserve">different </w:t>
      </w:r>
      <w:r w:rsidRPr="0080386C">
        <w:rPr>
          <w:rFonts w:ascii="SF Pro Text" w:eastAsia="Times New Roman" w:hAnsi="SF Pro Text" w:cs="Calibri"/>
          <w:color w:val="333333"/>
          <w:lang w:eastAsia="en-GB"/>
        </w:rPr>
        <w:t xml:space="preserve">habitat types. NIVA also wish to set up routine automated image analysis for large scale coastal monitoring systems, with the aim of quantifying marine debris, mammals and seabirds.  </w:t>
      </w:r>
    </w:p>
    <w:p w14:paraId="7D81C5AC" w14:textId="6BD42ACB" w:rsidR="00F56D25" w:rsidRPr="001A1D6E" w:rsidRDefault="008E5211" w:rsidP="00182E51">
      <w:pPr>
        <w:spacing w:line="240" w:lineRule="auto"/>
        <w:jc w:val="both"/>
        <w:rPr>
          <w:rFonts w:ascii="SF Pro Text" w:hAnsi="SF Pro Text"/>
          <w:b/>
          <w:bCs/>
          <w:sz w:val="24"/>
          <w:szCs w:val="24"/>
        </w:rPr>
      </w:pPr>
      <w:r w:rsidRPr="001A1D6E">
        <w:rPr>
          <w:rFonts w:ascii="SF Pro Text" w:hAnsi="SF Pro Text"/>
          <w:b/>
          <w:bCs/>
          <w:sz w:val="24"/>
          <w:szCs w:val="24"/>
        </w:rPr>
        <w:t>Acknowledgments</w:t>
      </w:r>
    </w:p>
    <w:p w14:paraId="718A9639" w14:textId="2AF55120" w:rsidR="00CF33A5" w:rsidRPr="009A594E" w:rsidRDefault="009A594E" w:rsidP="00182E51">
      <w:pPr>
        <w:spacing w:line="240" w:lineRule="auto"/>
        <w:jc w:val="both"/>
        <w:rPr>
          <w:rFonts w:ascii="SF Pro Text" w:hAnsi="SF Pro Text"/>
        </w:rPr>
      </w:pPr>
      <w:r>
        <w:rPr>
          <w:rFonts w:ascii="SF Pro Text" w:hAnsi="SF Pro Text"/>
        </w:rPr>
        <w:t xml:space="preserve">The author would also like to thank Mats Walday, Siri Moy and Eli Rinde for their assistance in collecting ground truthing data and providing great company on this </w:t>
      </w:r>
      <w:r w:rsidR="00CF33A5">
        <w:rPr>
          <w:rFonts w:ascii="SF Pro Text" w:hAnsi="SF Pro Text"/>
        </w:rPr>
        <w:t>project’s</w:t>
      </w:r>
      <w:r>
        <w:rPr>
          <w:rFonts w:ascii="SF Pro Text" w:hAnsi="SF Pro Text"/>
        </w:rPr>
        <w:t xml:space="preserve"> fieldwork. </w:t>
      </w:r>
      <w:r w:rsidR="00CF33A5">
        <w:rPr>
          <w:rFonts w:ascii="SF Pro Text" w:hAnsi="SF Pro Text"/>
        </w:rPr>
        <w:t xml:space="preserve">Thank you to </w:t>
      </w:r>
      <w:proofErr w:type="spellStart"/>
      <w:r w:rsidR="00CF33A5">
        <w:rPr>
          <w:rFonts w:ascii="SF Pro Text" w:hAnsi="SF Pro Text"/>
        </w:rPr>
        <w:t>Spectrofly</w:t>
      </w:r>
      <w:proofErr w:type="spellEnd"/>
      <w:r w:rsidR="00CF33A5">
        <w:rPr>
          <w:rFonts w:ascii="SF Pro Text" w:hAnsi="SF Pro Text"/>
        </w:rPr>
        <w:t xml:space="preserve"> </w:t>
      </w:r>
      <w:proofErr w:type="spellStart"/>
      <w:r w:rsidR="00CF33A5">
        <w:rPr>
          <w:rFonts w:ascii="SF Pro Text" w:hAnsi="SF Pro Text"/>
        </w:rPr>
        <w:t>ApS’</w:t>
      </w:r>
      <w:proofErr w:type="spellEnd"/>
      <w:r w:rsidR="00CF33A5">
        <w:rPr>
          <w:rFonts w:ascii="SF Pro Text" w:hAnsi="SF Pro Text"/>
        </w:rPr>
        <w:t xml:space="preserve"> Robert Paulson and Anders </w:t>
      </w:r>
      <w:proofErr w:type="spellStart"/>
      <w:r w:rsidR="00CF33A5">
        <w:rPr>
          <w:rFonts w:ascii="SF Pro Text" w:hAnsi="SF Pro Text"/>
        </w:rPr>
        <w:t>Vindelev</w:t>
      </w:r>
      <w:proofErr w:type="spellEnd"/>
      <w:r w:rsidR="00CF33A5">
        <w:rPr>
          <w:rFonts w:ascii="SF Pro Text" w:hAnsi="SF Pro Text"/>
        </w:rPr>
        <w:t xml:space="preserve"> for their drone flying work and their crucial work in the post-processing imagery work. </w:t>
      </w:r>
      <w:commentRangeStart w:id="191"/>
      <w:r w:rsidR="00CF33A5">
        <w:rPr>
          <w:rFonts w:ascii="SF Pro Text" w:hAnsi="SF Pro Text"/>
        </w:rPr>
        <w:t>A special thanks to</w:t>
      </w:r>
      <w:r>
        <w:rPr>
          <w:rFonts w:ascii="SF Pro Text" w:hAnsi="SF Pro Text"/>
        </w:rPr>
        <w:t xml:space="preserve"> Guri </w:t>
      </w:r>
      <w:ins w:id="192" w:author="Guri Sogn Andersen" w:date="2019-12-15T21:17:00Z">
        <w:r w:rsidR="000C2995">
          <w:rPr>
            <w:rFonts w:ascii="SF Pro Text" w:hAnsi="SF Pro Text"/>
          </w:rPr>
          <w:t xml:space="preserve">Sogn </w:t>
        </w:r>
      </w:ins>
      <w:r>
        <w:rPr>
          <w:rFonts w:ascii="SF Pro Text" w:hAnsi="SF Pro Text"/>
        </w:rPr>
        <w:t>Anders</w:t>
      </w:r>
      <w:ins w:id="193" w:author="Guri Sogn Andersen" w:date="2019-12-15T21:17:00Z">
        <w:r w:rsidR="000C2995">
          <w:rPr>
            <w:rFonts w:ascii="SF Pro Text" w:hAnsi="SF Pro Text"/>
          </w:rPr>
          <w:t>e</w:t>
        </w:r>
      </w:ins>
      <w:del w:id="194" w:author="Guri Sogn Andersen" w:date="2019-12-15T21:17:00Z">
        <w:r w:rsidDel="000C2995">
          <w:rPr>
            <w:rFonts w:ascii="SF Pro Text" w:hAnsi="SF Pro Text"/>
          </w:rPr>
          <w:delText>o</w:delText>
        </w:r>
      </w:del>
      <w:r>
        <w:rPr>
          <w:rFonts w:ascii="SF Pro Text" w:hAnsi="SF Pro Text"/>
        </w:rPr>
        <w:t>n</w:t>
      </w:r>
      <w:r w:rsidR="00CF33A5">
        <w:rPr>
          <w:rFonts w:ascii="SF Pro Text" w:hAnsi="SF Pro Text"/>
        </w:rPr>
        <w:t>, for her incredible and continuous work within R</w:t>
      </w:r>
      <w:commentRangeEnd w:id="191"/>
      <w:r w:rsidR="000C2995">
        <w:rPr>
          <w:rStyle w:val="CommentReference"/>
        </w:rPr>
        <w:commentReference w:id="191"/>
      </w:r>
      <w:r w:rsidR="00CF33A5">
        <w:rPr>
          <w:rFonts w:ascii="SF Pro Text" w:hAnsi="SF Pro Text"/>
        </w:rPr>
        <w:t xml:space="preserve">; building the model and saving me from all-manner of errors.  The author would also like to thank Romy Lansbergen from the Technical University of </w:t>
      </w:r>
      <w:r w:rsidR="00CF33A5">
        <w:rPr>
          <w:rFonts w:ascii="SF Pro Text" w:hAnsi="SF Pro Text"/>
        </w:rPr>
        <w:lastRenderedPageBreak/>
        <w:t xml:space="preserve">Denmark for her hard work laying the path for me on previous projects with NIVA.  Lastly, the author would like to thank Kasper Hancke for his direct supervision throughout my stay at NIVA Oslo, making the time to answer my questions and debate methodology. As well as include me in a wide array of mentally stimulating activities; from seminars to </w:t>
      </w:r>
      <w:r w:rsidR="008B6A46">
        <w:rPr>
          <w:rFonts w:ascii="SF Pro Text" w:hAnsi="SF Pro Text"/>
        </w:rPr>
        <w:t>shuffleboard</w:t>
      </w:r>
      <w:r w:rsidR="00CF33A5">
        <w:rPr>
          <w:rFonts w:ascii="SF Pro Text" w:hAnsi="SF Pro Text"/>
        </w:rPr>
        <w:t xml:space="preserve">. </w:t>
      </w:r>
    </w:p>
    <w:p w14:paraId="38598564" w14:textId="0A4884E1" w:rsidR="008E5211" w:rsidRDefault="008E5211" w:rsidP="00182E51">
      <w:pPr>
        <w:spacing w:line="240" w:lineRule="auto"/>
        <w:jc w:val="both"/>
        <w:rPr>
          <w:rFonts w:ascii="SF Pro Text" w:hAnsi="SF Pro Text"/>
          <w:b/>
          <w:bCs/>
        </w:rPr>
      </w:pPr>
      <w:r>
        <w:rPr>
          <w:rFonts w:ascii="SF Pro Text" w:hAnsi="SF Pro Text"/>
          <w:b/>
          <w:bCs/>
        </w:rPr>
        <w:t>References</w:t>
      </w:r>
    </w:p>
    <w:p w14:paraId="032DB08B" w14:textId="77777777" w:rsidR="008E5211" w:rsidRPr="008E5211" w:rsidRDefault="008E5211" w:rsidP="008E5211">
      <w:pPr>
        <w:spacing w:line="240" w:lineRule="auto"/>
        <w:jc w:val="both"/>
        <w:rPr>
          <w:rFonts w:ascii="SF Pro Text" w:hAnsi="SF Pro Text"/>
        </w:rPr>
      </w:pPr>
      <w:proofErr w:type="spellStart"/>
      <w:r w:rsidRPr="008E5211">
        <w:rPr>
          <w:rFonts w:ascii="SF Pro Text" w:hAnsi="SF Pro Text"/>
        </w:rPr>
        <w:t>Airoldi</w:t>
      </w:r>
      <w:proofErr w:type="spellEnd"/>
      <w:r w:rsidRPr="008E5211">
        <w:rPr>
          <w:rFonts w:ascii="SF Pro Text" w:hAnsi="SF Pro Text"/>
        </w:rPr>
        <w:t xml:space="preserve"> L., Beck M. W., Loss, status and trends for coastal marine habitats of Europe, </w:t>
      </w:r>
      <w:r w:rsidRPr="008E5211">
        <w:rPr>
          <w:rFonts w:ascii="SF Pro Text" w:hAnsi="SF Pro Text"/>
          <w:i/>
          <w:iCs/>
        </w:rPr>
        <w:t>Oceanography and Marine Biology:</w:t>
      </w:r>
      <w:r w:rsidRPr="008E5211">
        <w:rPr>
          <w:rFonts w:ascii="SF Pro Text" w:hAnsi="SF Pro Text"/>
        </w:rPr>
        <w:t xml:space="preserve"> an Annual Review, 2007, vol. 45</w:t>
      </w:r>
      <w:r w:rsidRPr="008E5211">
        <w:rPr>
          <w:rFonts w:ascii="SF Pro Text" w:hAnsi="SF Pro Text"/>
          <w:i/>
          <w:iCs/>
        </w:rPr>
        <w:t>, pp. 345-405</w:t>
      </w:r>
    </w:p>
    <w:p w14:paraId="0ADA6937" w14:textId="77777777" w:rsidR="008E5211" w:rsidRPr="008E5211" w:rsidRDefault="008E5211" w:rsidP="008E5211">
      <w:pPr>
        <w:spacing w:line="240" w:lineRule="auto"/>
        <w:jc w:val="both"/>
        <w:rPr>
          <w:rFonts w:ascii="SF Pro Text" w:hAnsi="SF Pro Text"/>
        </w:rPr>
      </w:pPr>
      <w:r w:rsidRPr="008E5211">
        <w:rPr>
          <w:rFonts w:ascii="SF Pro Text" w:hAnsi="SF Pro Text"/>
        </w:rPr>
        <w:t xml:space="preserve">Allain G., </w:t>
      </w:r>
      <w:proofErr w:type="spellStart"/>
      <w:r w:rsidRPr="008E5211">
        <w:rPr>
          <w:rFonts w:ascii="SF Pro Text" w:hAnsi="SF Pro Text"/>
        </w:rPr>
        <w:t>Petitgas</w:t>
      </w:r>
      <w:proofErr w:type="spellEnd"/>
      <w:r w:rsidRPr="008E5211">
        <w:rPr>
          <w:rFonts w:ascii="SF Pro Text" w:hAnsi="SF Pro Text"/>
        </w:rPr>
        <w:t xml:space="preserve"> P., </w:t>
      </w:r>
      <w:proofErr w:type="spellStart"/>
      <w:r w:rsidRPr="008E5211">
        <w:rPr>
          <w:rFonts w:ascii="SF Pro Text" w:hAnsi="SF Pro Text"/>
        </w:rPr>
        <w:t>Grellier</w:t>
      </w:r>
      <w:proofErr w:type="spellEnd"/>
      <w:r w:rsidRPr="008E5211">
        <w:rPr>
          <w:rFonts w:ascii="SF Pro Text" w:hAnsi="SF Pro Text"/>
        </w:rPr>
        <w:t xml:space="preserve"> P., </w:t>
      </w:r>
      <w:proofErr w:type="spellStart"/>
      <w:r w:rsidRPr="008E5211">
        <w:rPr>
          <w:rFonts w:ascii="SF Pro Text" w:hAnsi="SF Pro Text"/>
        </w:rPr>
        <w:t>Lazure</w:t>
      </w:r>
      <w:proofErr w:type="spellEnd"/>
      <w:r w:rsidRPr="008E5211">
        <w:rPr>
          <w:rFonts w:ascii="SF Pro Text" w:hAnsi="SF Pro Text"/>
        </w:rPr>
        <w:t xml:space="preserve"> P., The selection process from larval to juvenile stages of anchovy (</w:t>
      </w:r>
      <w:proofErr w:type="spellStart"/>
      <w:r w:rsidRPr="008E5211">
        <w:rPr>
          <w:rFonts w:ascii="SF Pro Text" w:hAnsi="SF Pro Text"/>
        </w:rPr>
        <w:t>Engraulis</w:t>
      </w:r>
      <w:proofErr w:type="spellEnd"/>
      <w:r w:rsidRPr="008E5211">
        <w:rPr>
          <w:rFonts w:ascii="SF Pro Text" w:hAnsi="SF Pro Text"/>
        </w:rPr>
        <w:t xml:space="preserve"> </w:t>
      </w:r>
      <w:proofErr w:type="spellStart"/>
      <w:r w:rsidRPr="008E5211">
        <w:rPr>
          <w:rFonts w:ascii="SF Pro Text" w:hAnsi="SF Pro Text"/>
        </w:rPr>
        <w:t>encrasicolus</w:t>
      </w:r>
      <w:proofErr w:type="spellEnd"/>
      <w:r w:rsidRPr="008E5211">
        <w:rPr>
          <w:rFonts w:ascii="SF Pro Text" w:hAnsi="SF Pro Text"/>
        </w:rPr>
        <w:t xml:space="preserve">) in the Bay of Biscay investigated by </w:t>
      </w:r>
      <w:proofErr w:type="spellStart"/>
      <w:r w:rsidRPr="008E5211">
        <w:rPr>
          <w:rFonts w:ascii="SF Pro Text" w:hAnsi="SF Pro Text"/>
        </w:rPr>
        <w:t>Lagrangian</w:t>
      </w:r>
      <w:proofErr w:type="spellEnd"/>
      <w:r w:rsidRPr="008E5211">
        <w:rPr>
          <w:rFonts w:ascii="SF Pro Text" w:hAnsi="SF Pro Text"/>
        </w:rPr>
        <w:t xml:space="preserve"> simulations and comparative otolith growth</w:t>
      </w:r>
      <w:r w:rsidRPr="008E5211">
        <w:rPr>
          <w:rFonts w:ascii="SF Pro Text" w:hAnsi="SF Pro Text"/>
          <w:i/>
          <w:iCs/>
        </w:rPr>
        <w:t>, Fisheries Oceanography</w:t>
      </w:r>
      <w:r w:rsidRPr="008E5211">
        <w:rPr>
          <w:rFonts w:ascii="SF Pro Text" w:hAnsi="SF Pro Text"/>
        </w:rPr>
        <w:t>, 2003, vol. 12,</w:t>
      </w:r>
      <w:r w:rsidRPr="008E5211">
        <w:rPr>
          <w:rFonts w:ascii="SF Pro Text" w:hAnsi="SF Pro Text"/>
          <w:i/>
          <w:iCs/>
        </w:rPr>
        <w:t xml:space="preserve"> pp. 407-418.</w:t>
      </w:r>
    </w:p>
    <w:p w14:paraId="7803169B" w14:textId="77777777" w:rsidR="008E5211" w:rsidRPr="008E5211" w:rsidRDefault="008E5211" w:rsidP="008E5211">
      <w:pPr>
        <w:spacing w:line="240" w:lineRule="auto"/>
        <w:jc w:val="both"/>
        <w:rPr>
          <w:rFonts w:ascii="SF Pro Text" w:hAnsi="SF Pro Text"/>
        </w:rPr>
      </w:pPr>
      <w:r w:rsidRPr="008E5211">
        <w:rPr>
          <w:rFonts w:ascii="SF Pro Text" w:hAnsi="SF Pro Text"/>
        </w:rPr>
        <w:t xml:space="preserve">Bryant D., </w:t>
      </w:r>
      <w:proofErr w:type="spellStart"/>
      <w:r w:rsidRPr="008E5211">
        <w:rPr>
          <w:rFonts w:ascii="SF Pro Text" w:hAnsi="SF Pro Text"/>
        </w:rPr>
        <w:t>Rodenburg</w:t>
      </w:r>
      <w:proofErr w:type="spellEnd"/>
      <w:r w:rsidRPr="008E5211">
        <w:rPr>
          <w:rFonts w:ascii="SF Pro Text" w:hAnsi="SF Pro Text"/>
        </w:rPr>
        <w:t xml:space="preserve"> E., Cox T., Nielsen D., ‘Coastlines at Risk: an Index of Potential Development-Related Threats to Coastal Ecosystems,</w:t>
      </w:r>
      <w:r w:rsidRPr="008E5211">
        <w:rPr>
          <w:rFonts w:ascii="SF Pro Text" w:hAnsi="SF Pro Text"/>
          <w:i/>
          <w:iCs/>
        </w:rPr>
        <w:t>’ WRI Indicator Brie</w:t>
      </w:r>
      <w:r w:rsidRPr="008E5211">
        <w:rPr>
          <w:rFonts w:ascii="SF Pro Text" w:hAnsi="SF Pro Text"/>
        </w:rPr>
        <w:t xml:space="preserve">f, 1995, </w:t>
      </w:r>
      <w:proofErr w:type="spellStart"/>
      <w:r w:rsidRPr="008E5211">
        <w:rPr>
          <w:rFonts w:ascii="SF Pro Text" w:hAnsi="SF Pro Text"/>
        </w:rPr>
        <w:t>DCWorld</w:t>
      </w:r>
      <w:proofErr w:type="spellEnd"/>
      <w:r w:rsidRPr="008E5211">
        <w:rPr>
          <w:rFonts w:ascii="SF Pro Text" w:hAnsi="SF Pro Text"/>
        </w:rPr>
        <w:t xml:space="preserve"> Resources Institute</w:t>
      </w:r>
    </w:p>
    <w:p w14:paraId="29872EEA" w14:textId="77777777" w:rsidR="008E5211" w:rsidRPr="008E5211" w:rsidRDefault="008E5211" w:rsidP="008E5211">
      <w:pPr>
        <w:spacing w:line="240" w:lineRule="auto"/>
        <w:jc w:val="both"/>
        <w:rPr>
          <w:rFonts w:ascii="SF Pro Text" w:hAnsi="SF Pro Text"/>
        </w:rPr>
      </w:pPr>
      <w:proofErr w:type="spellStart"/>
      <w:r w:rsidRPr="008E5211">
        <w:rPr>
          <w:rFonts w:ascii="SF Pro Text" w:hAnsi="SF Pro Text"/>
        </w:rPr>
        <w:t>Dokulil</w:t>
      </w:r>
      <w:proofErr w:type="spellEnd"/>
      <w:r w:rsidRPr="008E5211">
        <w:rPr>
          <w:rFonts w:ascii="SF Pro Text" w:hAnsi="SF Pro Text"/>
        </w:rPr>
        <w:t xml:space="preserve">, M.T., </w:t>
      </w:r>
      <w:r w:rsidRPr="008E5211">
        <w:rPr>
          <w:rFonts w:ascii="SF Pro Text" w:hAnsi="SF Pro Text"/>
          <w:i/>
          <w:iCs/>
        </w:rPr>
        <w:t>Algae as ecological bio-indicators,</w:t>
      </w:r>
      <w:r w:rsidRPr="008E5211">
        <w:rPr>
          <w:rFonts w:ascii="SF Pro Text" w:hAnsi="SF Pro Text"/>
        </w:rPr>
        <w:t xml:space="preserve"> Trace metals and other ecological bio-indicators, 2003, vol. 6, </w:t>
      </w:r>
      <w:r w:rsidRPr="008E5211">
        <w:rPr>
          <w:rFonts w:ascii="SF Pro Text" w:hAnsi="SF Pro Text"/>
          <w:i/>
          <w:iCs/>
        </w:rPr>
        <w:t xml:space="preserve">pp. 285-327. </w:t>
      </w:r>
      <w:hyperlink r:id="rId36" w:history="1">
        <w:r w:rsidRPr="008E5211">
          <w:rPr>
            <w:rStyle w:val="Hyperlink"/>
            <w:rFonts w:ascii="SF Pro Text" w:hAnsi="SF Pro Text"/>
          </w:rPr>
          <w:t>https://doi.org/10.1016/S0927-5215(03)80139-X</w:t>
        </w:r>
      </w:hyperlink>
      <w:r w:rsidRPr="008E5211">
        <w:rPr>
          <w:rFonts w:ascii="SF Pro Text" w:hAnsi="SF Pro Text"/>
        </w:rPr>
        <w:t xml:space="preserve"> </w:t>
      </w:r>
    </w:p>
    <w:p w14:paraId="421F7FE1" w14:textId="77777777" w:rsidR="008E5211" w:rsidRPr="008E5211" w:rsidRDefault="008E5211" w:rsidP="008E5211">
      <w:pPr>
        <w:spacing w:line="240" w:lineRule="auto"/>
        <w:jc w:val="both"/>
        <w:rPr>
          <w:rFonts w:ascii="SF Pro Text" w:hAnsi="SF Pro Text"/>
        </w:rPr>
      </w:pPr>
      <w:r w:rsidRPr="008E5211">
        <w:rPr>
          <w:rFonts w:ascii="SF Pro Text" w:hAnsi="SF Pro Text"/>
        </w:rPr>
        <w:t xml:space="preserve">Elliot, M., Hemingway,. K. L., Fishes in Estuaries, Journal of Fish biology, vol. 64, </w:t>
      </w:r>
      <w:r w:rsidRPr="008E5211">
        <w:rPr>
          <w:rFonts w:ascii="SF Pro Text" w:hAnsi="SF Pro Text"/>
          <w:i/>
          <w:iCs/>
        </w:rPr>
        <w:t xml:space="preserve">pp. 1462-1466, </w:t>
      </w:r>
      <w:hyperlink r:id="rId37" w:history="1">
        <w:r w:rsidRPr="008E5211">
          <w:rPr>
            <w:rStyle w:val="Hyperlink"/>
            <w:rFonts w:ascii="SF Pro Text" w:hAnsi="SF Pro Text"/>
          </w:rPr>
          <w:t>https://doi:10.1111/j.10958649.2004.00419.x</w:t>
        </w:r>
      </w:hyperlink>
      <w:r w:rsidRPr="008E5211">
        <w:rPr>
          <w:rFonts w:ascii="SF Pro Text" w:hAnsi="SF Pro Text"/>
        </w:rPr>
        <w:t xml:space="preserve"> , available online at http://www.blackwell-synergy.com  </w:t>
      </w:r>
    </w:p>
    <w:p w14:paraId="4D79AF68" w14:textId="77777777" w:rsidR="008E5211" w:rsidRPr="008E5211" w:rsidRDefault="008E5211" w:rsidP="008E5211">
      <w:pPr>
        <w:spacing w:line="240" w:lineRule="auto"/>
        <w:jc w:val="both"/>
        <w:rPr>
          <w:rFonts w:ascii="SF Pro Text" w:hAnsi="SF Pro Text"/>
        </w:rPr>
      </w:pPr>
      <w:r w:rsidRPr="008E5211">
        <w:rPr>
          <w:rFonts w:ascii="SF Pro Text" w:hAnsi="SF Pro Text"/>
        </w:rPr>
        <w:t xml:space="preserve">John Rogan., </w:t>
      </w:r>
      <w:proofErr w:type="spellStart"/>
      <w:r w:rsidRPr="008E5211">
        <w:rPr>
          <w:rFonts w:ascii="SF Pro Text" w:hAnsi="SF Pro Text"/>
        </w:rPr>
        <w:t>Dongmei</w:t>
      </w:r>
      <w:proofErr w:type="spellEnd"/>
      <w:r w:rsidRPr="008E5211">
        <w:rPr>
          <w:rFonts w:ascii="SF Pro Text" w:hAnsi="SF Pro Text"/>
        </w:rPr>
        <w:t xml:space="preserve"> Chen., Remote sensing technology for mapping and monitoring land-cover and land-use change, </w:t>
      </w:r>
      <w:r w:rsidRPr="008E5211">
        <w:rPr>
          <w:rFonts w:ascii="SF Pro Text" w:hAnsi="SF Pro Text"/>
          <w:i/>
          <w:iCs/>
        </w:rPr>
        <w:t xml:space="preserve">progress in planning, </w:t>
      </w:r>
      <w:r w:rsidRPr="008E5211">
        <w:rPr>
          <w:rFonts w:ascii="SF Pro Text" w:hAnsi="SF Pro Text"/>
        </w:rPr>
        <w:t>2004, vol. 61</w:t>
      </w:r>
      <w:r w:rsidRPr="008E5211">
        <w:rPr>
          <w:rFonts w:ascii="SF Pro Text" w:hAnsi="SF Pro Text"/>
          <w:i/>
          <w:iCs/>
        </w:rPr>
        <w:t>, pp. 301-325.</w:t>
      </w:r>
      <w:r w:rsidRPr="008E5211">
        <w:rPr>
          <w:rFonts w:ascii="SF Pro Text" w:hAnsi="SF Pro Text"/>
        </w:rPr>
        <w:t xml:space="preserve"> </w:t>
      </w:r>
    </w:p>
    <w:p w14:paraId="504B0C5C" w14:textId="77777777" w:rsidR="008E5211" w:rsidRPr="008E5211" w:rsidRDefault="008E5211" w:rsidP="008E5211">
      <w:pPr>
        <w:spacing w:line="240" w:lineRule="auto"/>
        <w:jc w:val="both"/>
        <w:rPr>
          <w:rFonts w:ascii="SF Pro Text" w:hAnsi="SF Pro Text"/>
          <w:i/>
          <w:iCs/>
        </w:rPr>
      </w:pPr>
      <w:proofErr w:type="spellStart"/>
      <w:r w:rsidRPr="008E5211">
        <w:rPr>
          <w:rFonts w:ascii="SF Pro Text" w:hAnsi="SF Pro Text"/>
        </w:rPr>
        <w:t>Kennesh</w:t>
      </w:r>
      <w:proofErr w:type="spellEnd"/>
      <w:r w:rsidRPr="008E5211">
        <w:rPr>
          <w:rFonts w:ascii="SF Pro Text" w:hAnsi="SF Pro Text"/>
        </w:rPr>
        <w:t xml:space="preserve"> M. J., Environmental threats and environmental future of estuaries</w:t>
      </w:r>
      <w:r w:rsidRPr="008E5211">
        <w:rPr>
          <w:rFonts w:ascii="SF Pro Text" w:hAnsi="SF Pro Text"/>
          <w:i/>
          <w:iCs/>
        </w:rPr>
        <w:t>, Environmental Conservation</w:t>
      </w:r>
      <w:r w:rsidRPr="008E5211">
        <w:rPr>
          <w:rFonts w:ascii="SF Pro Text" w:hAnsi="SF Pro Text"/>
        </w:rPr>
        <w:t xml:space="preserve">, 2002, vol. 29, </w:t>
      </w:r>
      <w:r w:rsidRPr="008E5211">
        <w:rPr>
          <w:rFonts w:ascii="SF Pro Text" w:hAnsi="SF Pro Text"/>
          <w:i/>
          <w:iCs/>
        </w:rPr>
        <w:t>pp. 78-107</w:t>
      </w:r>
    </w:p>
    <w:p w14:paraId="6A260E9E" w14:textId="77777777" w:rsidR="008E5211" w:rsidRPr="008E5211" w:rsidRDefault="008E5211" w:rsidP="008E5211">
      <w:pPr>
        <w:spacing w:line="240" w:lineRule="auto"/>
        <w:jc w:val="both"/>
        <w:rPr>
          <w:rFonts w:ascii="SF Pro Text" w:hAnsi="SF Pro Text"/>
        </w:rPr>
      </w:pPr>
      <w:proofErr w:type="spellStart"/>
      <w:r w:rsidRPr="008E5211">
        <w:rPr>
          <w:rFonts w:ascii="SF Pro Text" w:hAnsi="SF Pro Text"/>
        </w:rPr>
        <w:t>Murfitt</w:t>
      </w:r>
      <w:proofErr w:type="spellEnd"/>
      <w:r w:rsidRPr="008E5211">
        <w:rPr>
          <w:rFonts w:ascii="SF Pro Text" w:hAnsi="SF Pro Text"/>
        </w:rPr>
        <w:t xml:space="preserve">, Sarah L., Blake M. Allan, Alecia </w:t>
      </w:r>
      <w:proofErr w:type="spellStart"/>
      <w:r w:rsidRPr="008E5211">
        <w:rPr>
          <w:rFonts w:ascii="SF Pro Text" w:hAnsi="SF Pro Text"/>
        </w:rPr>
        <w:t>Bellgrove</w:t>
      </w:r>
      <w:proofErr w:type="spellEnd"/>
      <w:r w:rsidRPr="008E5211">
        <w:rPr>
          <w:rFonts w:ascii="SF Pro Text" w:hAnsi="SF Pro Text"/>
        </w:rPr>
        <w:t xml:space="preserve">, Alex Rattray, Mary A. Young, Daniel </w:t>
      </w:r>
      <w:proofErr w:type="spellStart"/>
      <w:r w:rsidRPr="008E5211">
        <w:rPr>
          <w:rFonts w:ascii="SF Pro Text" w:hAnsi="SF Pro Text"/>
        </w:rPr>
        <w:t>Ierodiaconou</w:t>
      </w:r>
      <w:proofErr w:type="spellEnd"/>
      <w:r w:rsidRPr="008E5211">
        <w:rPr>
          <w:rFonts w:ascii="SF Pro Text" w:hAnsi="SF Pro Text"/>
        </w:rPr>
        <w:t xml:space="preserve">. Applications of unmanned </w:t>
      </w:r>
      <w:proofErr w:type="spellStart"/>
      <w:r w:rsidRPr="008E5211">
        <w:rPr>
          <w:rFonts w:ascii="SF Pro Text" w:hAnsi="SF Pro Text"/>
        </w:rPr>
        <w:t>ariel</w:t>
      </w:r>
      <w:proofErr w:type="spellEnd"/>
      <w:r w:rsidRPr="008E5211">
        <w:rPr>
          <w:rFonts w:ascii="SF Pro Text" w:hAnsi="SF Pro Text"/>
        </w:rPr>
        <w:t xml:space="preserve"> vehicles in intertidal reef monitoring. Scientific reports 7 (1): 1-11. </w:t>
      </w:r>
      <w:hyperlink r:id="rId38" w:history="1">
        <w:r w:rsidRPr="008E5211">
          <w:rPr>
            <w:rStyle w:val="Hyperlink"/>
            <w:rFonts w:ascii="SF Pro Text" w:hAnsi="SF Pro Text"/>
          </w:rPr>
          <w:t>https://doi.org/10.1038/s41598-017-10818-9</w:t>
        </w:r>
      </w:hyperlink>
      <w:r w:rsidRPr="008E5211">
        <w:rPr>
          <w:rFonts w:ascii="SF Pro Text" w:hAnsi="SF Pro Text"/>
        </w:rPr>
        <w:t xml:space="preserve">. </w:t>
      </w:r>
    </w:p>
    <w:p w14:paraId="510BC480" w14:textId="77777777" w:rsidR="008E5211" w:rsidRPr="008E5211" w:rsidRDefault="008E5211" w:rsidP="008E5211">
      <w:pPr>
        <w:spacing w:line="240" w:lineRule="auto"/>
        <w:jc w:val="both"/>
        <w:rPr>
          <w:rFonts w:ascii="SF Pro Text" w:hAnsi="SF Pro Text"/>
        </w:rPr>
      </w:pPr>
      <w:proofErr w:type="spellStart"/>
      <w:r w:rsidRPr="008E5211">
        <w:rPr>
          <w:rFonts w:ascii="SF Pro Text" w:hAnsi="SF Pro Text"/>
        </w:rPr>
        <w:t>Mohd</w:t>
      </w:r>
      <w:proofErr w:type="spellEnd"/>
      <w:r w:rsidRPr="008E5211">
        <w:rPr>
          <w:rFonts w:ascii="SF Pro Text" w:hAnsi="SF Pro Text"/>
        </w:rPr>
        <w:t xml:space="preserve"> N Noor., Abdullah A., Hashim M., (2018b) Remote sensing UAV/drones and its applications for urban areas: a review. </w:t>
      </w:r>
      <w:r w:rsidRPr="008E5211">
        <w:rPr>
          <w:rFonts w:ascii="SF Pro Text" w:hAnsi="SF Pro Text"/>
          <w:i/>
          <w:iCs/>
        </w:rPr>
        <w:t>IOP Conf Ser Earth Environ Sci</w:t>
      </w:r>
      <w:r w:rsidRPr="008E5211">
        <w:rPr>
          <w:rFonts w:ascii="SF Pro Text" w:hAnsi="SF Pro Text"/>
        </w:rPr>
        <w:t xml:space="preserve"> 169, </w:t>
      </w:r>
      <w:hyperlink r:id="rId39" w:history="1">
        <w:r w:rsidRPr="008E5211">
          <w:rPr>
            <w:rStyle w:val="Hyperlink"/>
            <w:rFonts w:ascii="SF Pro Text" w:hAnsi="SF Pro Text"/>
          </w:rPr>
          <w:t>https://doi.org/10.1088/1755-1315/169/1/012003</w:t>
        </w:r>
      </w:hyperlink>
      <w:r w:rsidRPr="008E5211">
        <w:rPr>
          <w:rFonts w:ascii="SF Pro Text" w:hAnsi="SF Pro Text"/>
        </w:rPr>
        <w:t>.</w:t>
      </w:r>
    </w:p>
    <w:p w14:paraId="4B7E3B11" w14:textId="77777777" w:rsidR="008E5211" w:rsidRPr="008E5211" w:rsidRDefault="008E5211" w:rsidP="008E5211">
      <w:pPr>
        <w:spacing w:line="240" w:lineRule="auto"/>
        <w:jc w:val="both"/>
        <w:rPr>
          <w:rFonts w:ascii="SF Pro Text" w:hAnsi="SF Pro Text"/>
        </w:rPr>
      </w:pPr>
      <w:r w:rsidRPr="008E5211">
        <w:rPr>
          <w:rFonts w:ascii="SF Pro Text" w:hAnsi="SF Pro Text"/>
        </w:rPr>
        <w:t xml:space="preserve">Neumann B, </w:t>
      </w:r>
      <w:proofErr w:type="spellStart"/>
      <w:r w:rsidRPr="008E5211">
        <w:rPr>
          <w:rFonts w:ascii="SF Pro Text" w:hAnsi="SF Pro Text"/>
        </w:rPr>
        <w:t>Vafeidis</w:t>
      </w:r>
      <w:proofErr w:type="spellEnd"/>
      <w:r w:rsidRPr="008E5211">
        <w:rPr>
          <w:rFonts w:ascii="SF Pro Text" w:hAnsi="SF Pro Text"/>
        </w:rPr>
        <w:t xml:space="preserve"> AT, Zimmermann J, Nicholls RJ (2015) Future Coastal Population Growth and Exposure to Sea-Level Rise and Coastal Flooding - A Global Assessment. </w:t>
      </w:r>
      <w:proofErr w:type="spellStart"/>
      <w:r w:rsidRPr="008E5211">
        <w:rPr>
          <w:rFonts w:ascii="SF Pro Text" w:hAnsi="SF Pro Text"/>
        </w:rPr>
        <w:t>PLoS</w:t>
      </w:r>
      <w:proofErr w:type="spellEnd"/>
      <w:r w:rsidRPr="008E5211">
        <w:rPr>
          <w:rFonts w:ascii="SF Pro Text" w:hAnsi="SF Pro Text"/>
        </w:rPr>
        <w:t xml:space="preserve"> ONE 10(3): e0118571. https://doi.org/10.1371/journal.pone.0118571</w:t>
      </w:r>
    </w:p>
    <w:p w14:paraId="44ACC97A" w14:textId="77777777" w:rsidR="008E5211" w:rsidRPr="008E5211" w:rsidRDefault="008E5211" w:rsidP="008E5211">
      <w:pPr>
        <w:spacing w:line="240" w:lineRule="auto"/>
        <w:jc w:val="both"/>
        <w:rPr>
          <w:rFonts w:ascii="SF Pro Text" w:hAnsi="SF Pro Text"/>
        </w:rPr>
      </w:pPr>
      <w:r w:rsidRPr="008E5211">
        <w:rPr>
          <w:rFonts w:ascii="SF Pro Text" w:hAnsi="SF Pro Text"/>
        </w:rPr>
        <w:t>Olds, A. D., Connolly, R. M., Pitt, K. A. &amp; Maxwell, P. S. Habitat connectivity improves reserve performance. </w:t>
      </w:r>
      <w:proofErr w:type="spellStart"/>
      <w:r w:rsidRPr="008E5211">
        <w:rPr>
          <w:rFonts w:ascii="SF Pro Text" w:hAnsi="SF Pro Text"/>
          <w:i/>
          <w:iCs/>
        </w:rPr>
        <w:t>Conserv</w:t>
      </w:r>
      <w:proofErr w:type="spellEnd"/>
      <w:r w:rsidRPr="008E5211">
        <w:rPr>
          <w:rFonts w:ascii="SF Pro Text" w:hAnsi="SF Pro Text"/>
          <w:i/>
          <w:iCs/>
        </w:rPr>
        <w:t>. Lett.</w:t>
      </w:r>
      <w:r w:rsidRPr="008E5211">
        <w:rPr>
          <w:rFonts w:ascii="SF Pro Text" w:hAnsi="SF Pro Text"/>
        </w:rPr>
        <w:t> 5, 56–63 (2012).</w:t>
      </w:r>
    </w:p>
    <w:p w14:paraId="33BA200B" w14:textId="77777777" w:rsidR="008E5211" w:rsidRPr="008E5211" w:rsidRDefault="008E5211" w:rsidP="008E5211">
      <w:pPr>
        <w:spacing w:line="240" w:lineRule="auto"/>
        <w:jc w:val="both"/>
        <w:rPr>
          <w:rFonts w:ascii="SF Pro Text" w:hAnsi="SF Pro Text"/>
        </w:rPr>
      </w:pPr>
      <w:r w:rsidRPr="008E5211">
        <w:rPr>
          <w:rFonts w:ascii="SF Pro Text" w:hAnsi="SF Pro Text"/>
        </w:rPr>
        <w:t xml:space="preserve">Robert J. Diaz., Linda C. Schaffner., the Functional Role of Estuarine Benthos, </w:t>
      </w:r>
      <w:r w:rsidRPr="008E5211">
        <w:rPr>
          <w:rFonts w:ascii="SF Pro Text" w:hAnsi="SF Pro Text"/>
          <w:i/>
          <w:iCs/>
        </w:rPr>
        <w:t xml:space="preserve">Advances in Estuarine Sciences, </w:t>
      </w:r>
      <w:r w:rsidRPr="008E5211">
        <w:rPr>
          <w:rFonts w:ascii="SF Pro Text" w:hAnsi="SF Pro Text"/>
        </w:rPr>
        <w:t>United States Environmental Protection Agency</w:t>
      </w:r>
      <w:r w:rsidRPr="008E5211">
        <w:rPr>
          <w:rFonts w:ascii="SF Pro Text" w:hAnsi="SF Pro Text"/>
          <w:i/>
          <w:iCs/>
        </w:rPr>
        <w:t xml:space="preserve">, </w:t>
      </w:r>
      <w:r w:rsidRPr="008E5211">
        <w:rPr>
          <w:rFonts w:ascii="SF Pro Text" w:hAnsi="SF Pro Text"/>
        </w:rPr>
        <w:t xml:space="preserve">Virginia Institute of Marine Science, April 1990, </w:t>
      </w:r>
      <w:r w:rsidRPr="008E5211">
        <w:rPr>
          <w:rFonts w:ascii="SF Pro Text" w:hAnsi="SF Pro Text"/>
          <w:i/>
          <w:iCs/>
        </w:rPr>
        <w:t>pp 25-27</w:t>
      </w:r>
      <w:r w:rsidRPr="008E5211">
        <w:rPr>
          <w:rFonts w:ascii="SF Pro Text" w:hAnsi="SF Pro Text"/>
        </w:rPr>
        <w:t xml:space="preserve"> </w:t>
      </w:r>
    </w:p>
    <w:p w14:paraId="066C0DDB" w14:textId="77777777" w:rsidR="008E5211" w:rsidRPr="008E5211" w:rsidRDefault="008E5211" w:rsidP="008E5211">
      <w:pPr>
        <w:spacing w:line="240" w:lineRule="auto"/>
        <w:jc w:val="both"/>
        <w:rPr>
          <w:rFonts w:ascii="SF Pro Text" w:hAnsi="SF Pro Text"/>
        </w:rPr>
      </w:pPr>
      <w:r w:rsidRPr="008E5211">
        <w:rPr>
          <w:rFonts w:ascii="SF Pro Text" w:hAnsi="SF Pro Text"/>
        </w:rPr>
        <w:t xml:space="preserve">Rochelle D. Seitz., </w:t>
      </w:r>
      <w:proofErr w:type="spellStart"/>
      <w:r w:rsidRPr="008E5211">
        <w:rPr>
          <w:rFonts w:ascii="SF Pro Text" w:hAnsi="SF Pro Text"/>
        </w:rPr>
        <w:t>Håkan</w:t>
      </w:r>
      <w:proofErr w:type="spellEnd"/>
      <w:r w:rsidRPr="008E5211">
        <w:rPr>
          <w:rFonts w:ascii="SF Pro Text" w:hAnsi="SF Pro Text"/>
        </w:rPr>
        <w:t xml:space="preserve"> </w:t>
      </w:r>
      <w:proofErr w:type="spellStart"/>
      <w:r w:rsidRPr="008E5211">
        <w:rPr>
          <w:rFonts w:ascii="SF Pro Text" w:hAnsi="SF Pro Text"/>
        </w:rPr>
        <w:t>Wennhage</w:t>
      </w:r>
      <w:proofErr w:type="spellEnd"/>
      <w:r w:rsidRPr="008E5211">
        <w:rPr>
          <w:rFonts w:ascii="SF Pro Text" w:hAnsi="SF Pro Text"/>
        </w:rPr>
        <w:t xml:space="preserve">., Ulf </w:t>
      </w:r>
      <w:proofErr w:type="spellStart"/>
      <w:r w:rsidRPr="008E5211">
        <w:rPr>
          <w:rFonts w:ascii="SF Pro Text" w:hAnsi="SF Pro Text"/>
        </w:rPr>
        <w:t>Bergström</w:t>
      </w:r>
      <w:proofErr w:type="spellEnd"/>
      <w:r w:rsidRPr="008E5211">
        <w:rPr>
          <w:rFonts w:ascii="SF Pro Text" w:hAnsi="SF Pro Text"/>
        </w:rPr>
        <w:t xml:space="preserve">., Romuald N. </w:t>
      </w:r>
      <w:proofErr w:type="spellStart"/>
      <w:r w:rsidRPr="008E5211">
        <w:rPr>
          <w:rFonts w:ascii="SF Pro Text" w:hAnsi="SF Pro Text"/>
        </w:rPr>
        <w:t>Lipcius</w:t>
      </w:r>
      <w:proofErr w:type="spellEnd"/>
      <w:r w:rsidRPr="008E5211">
        <w:rPr>
          <w:rFonts w:ascii="SF Pro Text" w:hAnsi="SF Pro Text"/>
        </w:rPr>
        <w:t xml:space="preserve">., Tom </w:t>
      </w:r>
      <w:proofErr w:type="spellStart"/>
      <w:r w:rsidRPr="008E5211">
        <w:rPr>
          <w:rFonts w:ascii="SF Pro Text" w:hAnsi="SF Pro Text"/>
        </w:rPr>
        <w:t>Ysebaert</w:t>
      </w:r>
      <w:proofErr w:type="spellEnd"/>
      <w:r w:rsidRPr="008E5211">
        <w:rPr>
          <w:rFonts w:ascii="SF Pro Text" w:hAnsi="SF Pro Text"/>
        </w:rPr>
        <w:t>., Ecological value of coastal habitats for commercially and ecologically important species, </w:t>
      </w:r>
      <w:r w:rsidRPr="008E5211">
        <w:rPr>
          <w:rFonts w:ascii="SF Pro Text" w:hAnsi="SF Pro Text"/>
          <w:i/>
          <w:iCs/>
        </w:rPr>
        <w:t>ICES Journal of Marine Science</w:t>
      </w:r>
      <w:r w:rsidRPr="008E5211">
        <w:rPr>
          <w:rFonts w:ascii="SF Pro Text" w:hAnsi="SF Pro Text"/>
        </w:rPr>
        <w:t xml:space="preserve">, 2014, vol. 71, Issue 3, </w:t>
      </w:r>
      <w:r w:rsidRPr="008E5211">
        <w:rPr>
          <w:rFonts w:ascii="SF Pro Text" w:hAnsi="SF Pro Text"/>
          <w:i/>
          <w:iCs/>
        </w:rPr>
        <w:t>pp. 648 665,</w:t>
      </w:r>
      <w:r w:rsidRPr="008E5211">
        <w:rPr>
          <w:rFonts w:ascii="SF Pro Text" w:hAnsi="SF Pro Text"/>
        </w:rPr>
        <w:t> </w:t>
      </w:r>
      <w:hyperlink r:id="rId40" w:history="1">
        <w:r w:rsidRPr="008E5211">
          <w:rPr>
            <w:rStyle w:val="Hyperlink"/>
            <w:rFonts w:ascii="SF Pro Text" w:hAnsi="SF Pro Text"/>
          </w:rPr>
          <w:t>https://doi.org/10.1093/icesjms/fst152</w:t>
        </w:r>
      </w:hyperlink>
      <w:r w:rsidRPr="008E5211">
        <w:rPr>
          <w:rFonts w:ascii="SF Pro Text" w:hAnsi="SF Pro Text"/>
        </w:rPr>
        <w:t xml:space="preserve"> </w:t>
      </w:r>
    </w:p>
    <w:p w14:paraId="7A5C4573" w14:textId="77777777" w:rsidR="008E5211" w:rsidRPr="008E5211" w:rsidRDefault="008E5211" w:rsidP="008E5211">
      <w:pPr>
        <w:spacing w:line="240" w:lineRule="auto"/>
        <w:jc w:val="both"/>
        <w:rPr>
          <w:rFonts w:ascii="SF Pro Text" w:hAnsi="SF Pro Text"/>
          <w:i/>
          <w:iCs/>
        </w:rPr>
      </w:pPr>
      <w:r w:rsidRPr="009B255B">
        <w:rPr>
          <w:rFonts w:ascii="SF Pro Text" w:hAnsi="SF Pro Text"/>
          <w:lang w:val="nb-NO"/>
        </w:rPr>
        <w:t xml:space="preserve">Sundblad G., Bergström U., </w:t>
      </w:r>
      <w:proofErr w:type="spellStart"/>
      <w:r w:rsidRPr="009B255B">
        <w:rPr>
          <w:rFonts w:ascii="SF Pro Text" w:hAnsi="SF Pro Text"/>
          <w:lang w:val="nb-NO"/>
        </w:rPr>
        <w:t>Sandström</w:t>
      </w:r>
      <w:proofErr w:type="spellEnd"/>
      <w:r w:rsidRPr="009B255B">
        <w:rPr>
          <w:rFonts w:ascii="SF Pro Text" w:hAnsi="SF Pro Text"/>
          <w:lang w:val="nb-NO"/>
        </w:rPr>
        <w:t xml:space="preserve"> A.. </w:t>
      </w:r>
      <w:r w:rsidRPr="008E5211">
        <w:rPr>
          <w:rFonts w:ascii="SF Pro Text" w:hAnsi="SF Pro Text"/>
        </w:rPr>
        <w:t xml:space="preserve">Ecological coherence of marine protected area networks: a spatial assessment using species distribution models, </w:t>
      </w:r>
      <w:r w:rsidRPr="008E5211">
        <w:rPr>
          <w:rFonts w:ascii="SF Pro Text" w:hAnsi="SF Pro Text"/>
          <w:i/>
          <w:iCs/>
        </w:rPr>
        <w:t>Journal of Applied Ecology</w:t>
      </w:r>
      <w:r w:rsidRPr="008E5211">
        <w:rPr>
          <w:rFonts w:ascii="SF Pro Text" w:hAnsi="SF Pro Text"/>
        </w:rPr>
        <w:t xml:space="preserve">, 2011, vol. 48 </w:t>
      </w:r>
      <w:r w:rsidRPr="008E5211">
        <w:rPr>
          <w:rFonts w:ascii="SF Pro Text" w:hAnsi="SF Pro Text"/>
          <w:i/>
          <w:iCs/>
        </w:rPr>
        <w:t>pp. 112-120</w:t>
      </w:r>
    </w:p>
    <w:p w14:paraId="1A03C7FE" w14:textId="77777777" w:rsidR="00CB14DA" w:rsidRPr="00CB14DA" w:rsidRDefault="00CB14DA" w:rsidP="00CB14DA">
      <w:pPr>
        <w:spacing w:line="240" w:lineRule="auto"/>
        <w:jc w:val="both"/>
        <w:rPr>
          <w:ins w:id="195" w:author="Guri Sogn Andersen" w:date="2019-12-15T21:48:00Z"/>
          <w:rFonts w:ascii="SF Pro Text" w:hAnsi="SF Pro Text"/>
          <w:lang w:val="en-US"/>
        </w:rPr>
      </w:pPr>
      <w:commentRangeStart w:id="196"/>
      <w:ins w:id="197" w:author="Guri Sogn Andersen" w:date="2019-12-15T21:48:00Z">
        <w:r w:rsidRPr="00CB14DA">
          <w:rPr>
            <w:rFonts w:ascii="SF Pro Text" w:hAnsi="SF Pro Text"/>
            <w:lang w:val="en-US"/>
          </w:rPr>
          <w:t xml:space="preserve">Yves Croissant (2019). </w:t>
        </w:r>
        <w:proofErr w:type="spellStart"/>
        <w:r w:rsidRPr="00CB14DA">
          <w:rPr>
            <w:rFonts w:ascii="SF Pro Text" w:hAnsi="SF Pro Text"/>
            <w:lang w:val="en-US"/>
          </w:rPr>
          <w:t>mlogit</w:t>
        </w:r>
        <w:proofErr w:type="spellEnd"/>
        <w:r w:rsidRPr="00CB14DA">
          <w:rPr>
            <w:rFonts w:ascii="SF Pro Text" w:hAnsi="SF Pro Text"/>
            <w:lang w:val="en-US"/>
          </w:rPr>
          <w:t>: Multinomial Logit Models. R package version 1.0-1.</w:t>
        </w:r>
      </w:ins>
    </w:p>
    <w:p w14:paraId="40E14423" w14:textId="1E1C1858" w:rsidR="008E5211" w:rsidRPr="00CB14DA" w:rsidRDefault="00CB14DA" w:rsidP="00CB14DA">
      <w:pPr>
        <w:spacing w:line="240" w:lineRule="auto"/>
        <w:jc w:val="both"/>
        <w:rPr>
          <w:rFonts w:ascii="SF Pro Text" w:hAnsi="SF Pro Text"/>
          <w:lang w:val="en-US"/>
          <w:rPrChange w:id="198" w:author="Guri Sogn Andersen" w:date="2019-12-15T21:48:00Z">
            <w:rPr>
              <w:rFonts w:ascii="SF Pro Text" w:hAnsi="SF Pro Text"/>
            </w:rPr>
          </w:rPrChange>
        </w:rPr>
      </w:pPr>
      <w:ins w:id="199" w:author="Guri Sogn Andersen" w:date="2019-12-15T21:48:00Z">
        <w:r w:rsidRPr="00CB14DA">
          <w:rPr>
            <w:rFonts w:ascii="SF Pro Text" w:hAnsi="SF Pro Text"/>
            <w:lang w:val="en-US"/>
          </w:rPr>
          <w:t xml:space="preserve">  https://CRAN.R-project.org/package=mlogit</w:t>
        </w:r>
        <w:commentRangeEnd w:id="196"/>
        <w:r>
          <w:rPr>
            <w:rStyle w:val="CommentReference"/>
          </w:rPr>
          <w:commentReference w:id="196"/>
        </w:r>
      </w:ins>
    </w:p>
    <w:p w14:paraId="1B1E5BFF" w14:textId="77777777" w:rsidR="008E5211" w:rsidRPr="008E5211" w:rsidRDefault="008E5211" w:rsidP="00182E51">
      <w:pPr>
        <w:spacing w:line="240" w:lineRule="auto"/>
        <w:jc w:val="both"/>
        <w:rPr>
          <w:rFonts w:ascii="SF Pro Text" w:hAnsi="SF Pro Text"/>
        </w:rPr>
      </w:pPr>
    </w:p>
    <w:p w14:paraId="52367215" w14:textId="77777777" w:rsidR="008E5211" w:rsidRPr="00F56D25" w:rsidRDefault="008E5211" w:rsidP="00182E51">
      <w:pPr>
        <w:spacing w:line="240" w:lineRule="auto"/>
        <w:jc w:val="both"/>
        <w:rPr>
          <w:rFonts w:ascii="SF Pro Text" w:hAnsi="SF Pro Text"/>
          <w:b/>
          <w:bCs/>
        </w:rPr>
      </w:pPr>
    </w:p>
    <w:sectPr w:rsidR="008E5211" w:rsidRPr="00F56D25" w:rsidSect="002675ED">
      <w:type w:val="continuous"/>
      <w:pgSz w:w="11906" w:h="16838"/>
      <w:pgMar w:top="1440" w:right="1440" w:bottom="1440" w:left="1440" w:header="708" w:footer="708" w:gutter="0"/>
      <w:cols w:num="2"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Guri Sogn Andersen" w:date="2019-12-13T16:02:00Z" w:initials="GSA">
    <w:p w14:paraId="4EFB8E86" w14:textId="4A7F572C" w:rsidR="00CA77D6" w:rsidRDefault="00CA77D6">
      <w:pPr>
        <w:pStyle w:val="CommentText"/>
      </w:pPr>
      <w:r>
        <w:rPr>
          <w:rStyle w:val="CommentReference"/>
        </w:rPr>
        <w:annotationRef/>
      </w:r>
      <w:r>
        <w:t>A bit repetitive and fuzzy. Suggest deleting.</w:t>
      </w:r>
    </w:p>
  </w:comment>
  <w:comment w:id="43" w:author="Guri Sogn Andersen" w:date="2019-12-13T16:16:00Z" w:initials="GSA">
    <w:p w14:paraId="34F272BE" w14:textId="4DBF5E1E" w:rsidR="00AC5186" w:rsidRDefault="00AC5186">
      <w:pPr>
        <w:pStyle w:val="CommentText"/>
      </w:pPr>
      <w:r>
        <w:rPr>
          <w:rStyle w:val="CommentReference"/>
        </w:rPr>
        <w:annotationRef/>
      </w:r>
      <w:r>
        <w:t>Delete this. It’s essentially the same as you have described above (before data extraction)</w:t>
      </w:r>
    </w:p>
  </w:comment>
  <w:comment w:id="45" w:author="Guri Sogn Andersen" w:date="2019-12-13T16:12:00Z" w:initials="GSA">
    <w:p w14:paraId="6CEAE10F" w14:textId="691E088F" w:rsidR="00AC5186" w:rsidRDefault="00AC5186">
      <w:pPr>
        <w:pStyle w:val="CommentText"/>
      </w:pPr>
      <w:r>
        <w:rPr>
          <w:rStyle w:val="CommentReference"/>
        </w:rPr>
        <w:annotationRef/>
      </w:r>
      <w:r>
        <w:t>Suggest moving this part so that it follows the actual workflow</w:t>
      </w:r>
    </w:p>
  </w:comment>
  <w:comment w:id="49" w:author="Guri Sogn Andersen" w:date="2019-12-13T16:23:00Z" w:initials="GSA">
    <w:p w14:paraId="3AE15105" w14:textId="2CF0C862" w:rsidR="00942069" w:rsidRDefault="00942069">
      <w:pPr>
        <w:pStyle w:val="CommentText"/>
      </w:pPr>
      <w:r>
        <w:rPr>
          <w:rStyle w:val="CommentReference"/>
        </w:rPr>
        <w:annotationRef/>
      </w:r>
      <w:r>
        <w:t>Suggest creating another header called Predictions, and moving this part there.(see below)</w:t>
      </w:r>
    </w:p>
  </w:comment>
  <w:comment w:id="57" w:author="Guri Sogn Andersen" w:date="2019-12-13T16:26:00Z" w:initials="GSA">
    <w:p w14:paraId="2C44115F" w14:textId="48D5783E" w:rsidR="00942069" w:rsidRDefault="00942069">
      <w:pPr>
        <w:pStyle w:val="CommentText"/>
      </w:pPr>
      <w:r>
        <w:rPr>
          <w:rStyle w:val="CommentReference"/>
        </w:rPr>
        <w:annotationRef/>
      </w:r>
      <w:r>
        <w:t xml:space="preserve">Moved this to “Predictions”. Better to refer to the </w:t>
      </w:r>
      <w:proofErr w:type="spellStart"/>
      <w:r>
        <w:t>mlogit</w:t>
      </w:r>
      <w:proofErr w:type="spellEnd"/>
      <w:r>
        <w:t>-package documentation I think …</w:t>
      </w:r>
      <w:r w:rsidR="00D31AF5">
        <w:t xml:space="preserve"> (I’ve included it in you reference list but not formatted it.)</w:t>
      </w:r>
    </w:p>
  </w:comment>
  <w:comment w:id="89" w:author="Guri Sogn Andersen" w:date="2019-12-15T20:49:00Z" w:initials="GSA">
    <w:p w14:paraId="6B94E8F1" w14:textId="0F065293" w:rsidR="002B22E1" w:rsidRDefault="002B22E1">
      <w:pPr>
        <w:pStyle w:val="CommentText"/>
      </w:pPr>
      <w:r>
        <w:rPr>
          <w:rStyle w:val="CommentReference"/>
        </w:rPr>
        <w:annotationRef/>
      </w:r>
      <w:r>
        <w:t>A table showing the model selection process could be added here, but is not</w:t>
      </w:r>
      <w:r w:rsidR="00A7196D">
        <w:t xml:space="preserve"> strictly</w:t>
      </w:r>
      <w:r>
        <w:t xml:space="preserve"> necessary.</w:t>
      </w:r>
    </w:p>
  </w:comment>
  <w:comment w:id="103" w:author="Guri Sogn Andersen" w:date="2019-12-15T20:51:00Z" w:initials="GSA">
    <w:p w14:paraId="009A7D17" w14:textId="3A028694" w:rsidR="00A7196D" w:rsidRDefault="00A7196D">
      <w:pPr>
        <w:pStyle w:val="CommentText"/>
      </w:pPr>
      <w:r>
        <w:rPr>
          <w:rStyle w:val="CommentReference"/>
        </w:rPr>
        <w:annotationRef/>
      </w:r>
      <w:r>
        <w:t>Rewrite</w:t>
      </w:r>
    </w:p>
  </w:comment>
  <w:comment w:id="125" w:author="Guri Sogn Andersen" w:date="2019-12-15T21:40:00Z" w:initials="GSA">
    <w:p w14:paraId="6E8D1AC5" w14:textId="2BB3E96A" w:rsidR="00817CD9" w:rsidRDefault="00817CD9">
      <w:pPr>
        <w:pStyle w:val="CommentText"/>
      </w:pPr>
      <w:r>
        <w:rPr>
          <w:rStyle w:val="CommentReference"/>
        </w:rPr>
        <w:annotationRef/>
      </w:r>
      <w:r w:rsidR="00727A43">
        <w:t xml:space="preserve">Fig X1. </w:t>
      </w:r>
      <w:r>
        <w:t xml:space="preserve">Don’t remember if this is something I did before or after sending the model selection and semi-verification to you … </w:t>
      </w:r>
      <w:r w:rsidR="00CB14DA">
        <w:t>but I think it’s good to include because it is a clear indication that our model is indeed quite good.</w:t>
      </w:r>
    </w:p>
  </w:comment>
  <w:comment w:id="131" w:author="Guri Sogn Andersen" w:date="2019-12-15T20:51:00Z" w:initials="GSA">
    <w:p w14:paraId="2489F392" w14:textId="1DE7464C" w:rsidR="00A7196D" w:rsidRDefault="00A7196D" w:rsidP="00A7196D">
      <w:pPr>
        <w:pStyle w:val="CommentText"/>
      </w:pPr>
      <w:r>
        <w:rPr>
          <w:rStyle w:val="CommentReference"/>
        </w:rPr>
        <w:annotationRef/>
      </w:r>
      <w:r w:rsidR="00CB14DA">
        <w:t>I would delete this as it doesn’t really say anything. The coefficient table reads a bit differently, but I don’t think this is important here anyways.</w:t>
      </w:r>
      <w:r>
        <w:t xml:space="preserve"> </w:t>
      </w:r>
      <w:r w:rsidR="00CB14DA">
        <w:t xml:space="preserve">The point with this model is really the predictions and how well they fit, and not really the mechanisms behind the relationships between channel signals and the species. </w:t>
      </w:r>
      <w:r>
        <w:t>We should have a talk</w:t>
      </w:r>
      <w:r w:rsidR="00CB14DA">
        <w:t xml:space="preserve"> about this</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75" w:author="Guri Sogn Andersen" w:date="2019-12-13T16:26:00Z" w:initials="GSA">
    <w:p w14:paraId="097548DE" w14:textId="77777777" w:rsidR="00942069" w:rsidRDefault="00942069" w:rsidP="00942069">
      <w:pPr>
        <w:pStyle w:val="CommentText"/>
      </w:pPr>
      <w:r>
        <w:rPr>
          <w:rStyle w:val="CommentReference"/>
        </w:rPr>
        <w:annotationRef/>
      </w:r>
      <w:r>
        <w:t xml:space="preserve">Better to refer to the </w:t>
      </w:r>
      <w:proofErr w:type="spellStart"/>
      <w:r>
        <w:t>mlogit</w:t>
      </w:r>
      <w:proofErr w:type="spellEnd"/>
      <w:r>
        <w:t>-package documentation I think …</w:t>
      </w:r>
    </w:p>
  </w:comment>
  <w:comment w:id="191" w:author="Guri Sogn Andersen" w:date="2019-12-15T21:18:00Z" w:initials="GSA">
    <w:p w14:paraId="20360E0C" w14:textId="46D1E7A3" w:rsidR="000C2995" w:rsidRDefault="000C2995">
      <w:pPr>
        <w:pStyle w:val="CommentText"/>
      </w:pPr>
      <w:r>
        <w:rPr>
          <w:rStyle w:val="CommentReference"/>
        </w:rPr>
        <w:annotationRef/>
      </w:r>
      <w:r>
        <w:t xml:space="preserve">It really was my pleasure!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96" w:author="Guri Sogn Andersen" w:date="2019-12-15T21:48:00Z" w:initials="GSA">
    <w:p w14:paraId="079748AF" w14:textId="0FD9DB9E" w:rsidR="00CB14DA" w:rsidRDefault="00CB14DA">
      <w:pPr>
        <w:pStyle w:val="CommentText"/>
      </w:pPr>
      <w:r>
        <w:rPr>
          <w:rStyle w:val="CommentReference"/>
        </w:rPr>
        <w:annotationRef/>
      </w:r>
      <w:r>
        <w:t>Package documentation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FB8E86" w15:done="0"/>
  <w15:commentEx w15:paraId="34F272BE" w15:done="0"/>
  <w15:commentEx w15:paraId="6CEAE10F" w15:done="0"/>
  <w15:commentEx w15:paraId="3AE15105" w15:done="0"/>
  <w15:commentEx w15:paraId="2C44115F" w15:done="0"/>
  <w15:commentEx w15:paraId="6B94E8F1" w15:done="0"/>
  <w15:commentEx w15:paraId="009A7D17" w15:done="0"/>
  <w15:commentEx w15:paraId="6E8D1AC5" w15:done="0"/>
  <w15:commentEx w15:paraId="2489F392" w15:done="0"/>
  <w15:commentEx w15:paraId="097548DE" w15:done="0"/>
  <w15:commentEx w15:paraId="20360E0C" w15:done="0"/>
  <w15:commentEx w15:paraId="079748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FB8E86" w16cid:durableId="219E34A2"/>
  <w16cid:commentId w16cid:paraId="34F272BE" w16cid:durableId="219E37C5"/>
  <w16cid:commentId w16cid:paraId="6CEAE10F" w16cid:durableId="219E36FE"/>
  <w16cid:commentId w16cid:paraId="3AE15105" w16cid:durableId="219E3975"/>
  <w16cid:commentId w16cid:paraId="2C44115F" w16cid:durableId="219E3A45"/>
  <w16cid:commentId w16cid:paraId="6B94E8F1" w16cid:durableId="21A11AD6"/>
  <w16cid:commentId w16cid:paraId="009A7D17" w16cid:durableId="21A11B54"/>
  <w16cid:commentId w16cid:paraId="6E8D1AC5" w16cid:durableId="21A126B9"/>
  <w16cid:commentId w16cid:paraId="2489F392" w16cid:durableId="21A11B7D"/>
  <w16cid:commentId w16cid:paraId="097548DE" w16cid:durableId="219E3A82"/>
  <w16cid:commentId w16cid:paraId="20360E0C" w16cid:durableId="21A1218C"/>
  <w16cid:commentId w16cid:paraId="079748AF" w16cid:durableId="21A128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C41A7" w14:textId="77777777" w:rsidR="00D426BD" w:rsidRDefault="00D426BD" w:rsidP="00D65EA2">
      <w:pPr>
        <w:spacing w:after="0" w:line="240" w:lineRule="auto"/>
      </w:pPr>
      <w:r>
        <w:separator/>
      </w:r>
    </w:p>
  </w:endnote>
  <w:endnote w:type="continuationSeparator" w:id="0">
    <w:p w14:paraId="58F51760" w14:textId="77777777" w:rsidR="00D426BD" w:rsidRDefault="00D426BD" w:rsidP="00D65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F Pro">
    <w:altName w:val="Cambria"/>
    <w:panose1 w:val="00000000000000000000"/>
    <w:charset w:val="00"/>
    <w:family w:val="roman"/>
    <w:notTrueType/>
    <w:pitch w:val="default"/>
  </w:font>
  <w:font w:name="SF Pro Text">
    <w:altName w:val="Calibri"/>
    <w:panose1 w:val="00000000000000000000"/>
    <w:charset w:val="00"/>
    <w:family w:val="auto"/>
    <w:notTrueType/>
    <w:pitch w:val="variable"/>
    <w:sig w:usb0="00000001" w:usb1="02000003"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63305"/>
      <w:docPartObj>
        <w:docPartGallery w:val="Page Numbers (Bottom of Page)"/>
        <w:docPartUnique/>
      </w:docPartObj>
    </w:sdtPr>
    <w:sdtEndPr>
      <w:rPr>
        <w:color w:val="7F7F7F" w:themeColor="background1" w:themeShade="7F"/>
        <w:spacing w:val="60"/>
      </w:rPr>
    </w:sdtEndPr>
    <w:sdtContent>
      <w:p w14:paraId="173B47A7" w14:textId="0C38E408" w:rsidR="003D3E3A" w:rsidRDefault="003D3E3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C8DE32D" w14:textId="77777777" w:rsidR="00D426BD" w:rsidRDefault="00D426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26181" w14:textId="77777777" w:rsidR="00D426BD" w:rsidRDefault="00D426BD" w:rsidP="00D65EA2">
      <w:pPr>
        <w:spacing w:after="0" w:line="240" w:lineRule="auto"/>
      </w:pPr>
      <w:r>
        <w:separator/>
      </w:r>
    </w:p>
  </w:footnote>
  <w:footnote w:type="continuationSeparator" w:id="0">
    <w:p w14:paraId="51CEF5A5" w14:textId="77777777" w:rsidR="00D426BD" w:rsidRDefault="00D426BD" w:rsidP="00D65E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88D4EC" w14:textId="4AAD07F9" w:rsidR="003D3E3A" w:rsidRDefault="003D3E3A">
    <w:pPr>
      <w:pStyle w:val="Header"/>
    </w:pPr>
    <w:r>
      <w:t>11/12/2019</w:t>
    </w:r>
    <w:r>
      <w:tab/>
    </w:r>
    <w:r>
      <w:tab/>
      <w:t>Henry Simmons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673A0"/>
    <w:multiLevelType w:val="hybridMultilevel"/>
    <w:tmpl w:val="227C683E"/>
    <w:lvl w:ilvl="0" w:tplc="0D1AD93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C472E81"/>
    <w:multiLevelType w:val="hybridMultilevel"/>
    <w:tmpl w:val="0CAA2604"/>
    <w:lvl w:ilvl="0" w:tplc="D096CB04">
      <w:start w:val="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56031B4"/>
    <w:multiLevelType w:val="hybridMultilevel"/>
    <w:tmpl w:val="59DEFCF2"/>
    <w:lvl w:ilvl="0" w:tplc="9F3C6BFE">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uri Sogn Andersen">
    <w15:presenceInfo w15:providerId="AD" w15:userId="S-1-5-21-366139840-1296119850-1657572942-52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4E3"/>
    <w:rsid w:val="0000199E"/>
    <w:rsid w:val="0002351E"/>
    <w:rsid w:val="00035EA5"/>
    <w:rsid w:val="000524CE"/>
    <w:rsid w:val="00071420"/>
    <w:rsid w:val="000920ED"/>
    <w:rsid w:val="00094854"/>
    <w:rsid w:val="000A3593"/>
    <w:rsid w:val="000C117A"/>
    <w:rsid w:val="000C2995"/>
    <w:rsid w:val="000D68D8"/>
    <w:rsid w:val="000E0077"/>
    <w:rsid w:val="000F68BE"/>
    <w:rsid w:val="0013619C"/>
    <w:rsid w:val="00142A8A"/>
    <w:rsid w:val="00144305"/>
    <w:rsid w:val="0015721F"/>
    <w:rsid w:val="00175767"/>
    <w:rsid w:val="00182E51"/>
    <w:rsid w:val="001849CF"/>
    <w:rsid w:val="001858DF"/>
    <w:rsid w:val="0019748D"/>
    <w:rsid w:val="001A1D6E"/>
    <w:rsid w:val="001A39BE"/>
    <w:rsid w:val="001D7F90"/>
    <w:rsid w:val="001E0E97"/>
    <w:rsid w:val="001F52AC"/>
    <w:rsid w:val="00207E61"/>
    <w:rsid w:val="0021783D"/>
    <w:rsid w:val="0022145A"/>
    <w:rsid w:val="00221D5B"/>
    <w:rsid w:val="00251B92"/>
    <w:rsid w:val="002675ED"/>
    <w:rsid w:val="002725C2"/>
    <w:rsid w:val="00281DEC"/>
    <w:rsid w:val="00286ED7"/>
    <w:rsid w:val="00290FA2"/>
    <w:rsid w:val="002A009D"/>
    <w:rsid w:val="002A499E"/>
    <w:rsid w:val="002A58A9"/>
    <w:rsid w:val="002B22E1"/>
    <w:rsid w:val="00310400"/>
    <w:rsid w:val="003210BA"/>
    <w:rsid w:val="00365B67"/>
    <w:rsid w:val="0037352C"/>
    <w:rsid w:val="003823C4"/>
    <w:rsid w:val="00387BE1"/>
    <w:rsid w:val="00390D36"/>
    <w:rsid w:val="003A4D36"/>
    <w:rsid w:val="003B332B"/>
    <w:rsid w:val="003D3E3A"/>
    <w:rsid w:val="003E20B5"/>
    <w:rsid w:val="004062AB"/>
    <w:rsid w:val="00425D51"/>
    <w:rsid w:val="00427B83"/>
    <w:rsid w:val="00475B38"/>
    <w:rsid w:val="004805CA"/>
    <w:rsid w:val="0048402E"/>
    <w:rsid w:val="00485117"/>
    <w:rsid w:val="004A63DD"/>
    <w:rsid w:val="004B3542"/>
    <w:rsid w:val="004F6DF5"/>
    <w:rsid w:val="00503431"/>
    <w:rsid w:val="00514FB6"/>
    <w:rsid w:val="005158C7"/>
    <w:rsid w:val="00545618"/>
    <w:rsid w:val="00553331"/>
    <w:rsid w:val="00555126"/>
    <w:rsid w:val="005770BB"/>
    <w:rsid w:val="00582D8D"/>
    <w:rsid w:val="00585BE7"/>
    <w:rsid w:val="005B2E36"/>
    <w:rsid w:val="005C35D7"/>
    <w:rsid w:val="005E4924"/>
    <w:rsid w:val="00601AF4"/>
    <w:rsid w:val="006029BF"/>
    <w:rsid w:val="00605DB1"/>
    <w:rsid w:val="0061047E"/>
    <w:rsid w:val="00615011"/>
    <w:rsid w:val="00630C2C"/>
    <w:rsid w:val="00633C06"/>
    <w:rsid w:val="00643465"/>
    <w:rsid w:val="006721D2"/>
    <w:rsid w:val="00674434"/>
    <w:rsid w:val="00682AE3"/>
    <w:rsid w:val="006D2CC6"/>
    <w:rsid w:val="00706719"/>
    <w:rsid w:val="007135BB"/>
    <w:rsid w:val="00727A43"/>
    <w:rsid w:val="00745682"/>
    <w:rsid w:val="00752C3E"/>
    <w:rsid w:val="00760D59"/>
    <w:rsid w:val="00764421"/>
    <w:rsid w:val="007737EC"/>
    <w:rsid w:val="00774B6A"/>
    <w:rsid w:val="007B1A06"/>
    <w:rsid w:val="007B5D45"/>
    <w:rsid w:val="007B78ED"/>
    <w:rsid w:val="007D32C3"/>
    <w:rsid w:val="007D760F"/>
    <w:rsid w:val="007E1D98"/>
    <w:rsid w:val="007E2595"/>
    <w:rsid w:val="008022D1"/>
    <w:rsid w:val="0080386C"/>
    <w:rsid w:val="00815BD4"/>
    <w:rsid w:val="00817CD9"/>
    <w:rsid w:val="008249FC"/>
    <w:rsid w:val="00831DB8"/>
    <w:rsid w:val="00847274"/>
    <w:rsid w:val="0086558D"/>
    <w:rsid w:val="00872C0F"/>
    <w:rsid w:val="008A7961"/>
    <w:rsid w:val="008B6A46"/>
    <w:rsid w:val="008B7C8E"/>
    <w:rsid w:val="008D122C"/>
    <w:rsid w:val="008E4590"/>
    <w:rsid w:val="008E5211"/>
    <w:rsid w:val="008E7F8E"/>
    <w:rsid w:val="008F1C31"/>
    <w:rsid w:val="008F2B6F"/>
    <w:rsid w:val="00906ED5"/>
    <w:rsid w:val="00911093"/>
    <w:rsid w:val="00913C98"/>
    <w:rsid w:val="00932F41"/>
    <w:rsid w:val="00942069"/>
    <w:rsid w:val="0095289E"/>
    <w:rsid w:val="00981319"/>
    <w:rsid w:val="00981F3D"/>
    <w:rsid w:val="009A54FA"/>
    <w:rsid w:val="009A594E"/>
    <w:rsid w:val="009B255B"/>
    <w:rsid w:val="009B2F74"/>
    <w:rsid w:val="009B35E3"/>
    <w:rsid w:val="009C1145"/>
    <w:rsid w:val="009C3783"/>
    <w:rsid w:val="009C6008"/>
    <w:rsid w:val="009D083D"/>
    <w:rsid w:val="009D3015"/>
    <w:rsid w:val="009D7E0D"/>
    <w:rsid w:val="009E0168"/>
    <w:rsid w:val="009E30DB"/>
    <w:rsid w:val="009E7EAF"/>
    <w:rsid w:val="009F5EC3"/>
    <w:rsid w:val="00A14B27"/>
    <w:rsid w:val="00A328A3"/>
    <w:rsid w:val="00A51ACE"/>
    <w:rsid w:val="00A53AA9"/>
    <w:rsid w:val="00A7196D"/>
    <w:rsid w:val="00A800DB"/>
    <w:rsid w:val="00A94285"/>
    <w:rsid w:val="00AB0231"/>
    <w:rsid w:val="00AC5186"/>
    <w:rsid w:val="00AE04E3"/>
    <w:rsid w:val="00B012C8"/>
    <w:rsid w:val="00B04B04"/>
    <w:rsid w:val="00B1015A"/>
    <w:rsid w:val="00B2192E"/>
    <w:rsid w:val="00B2312C"/>
    <w:rsid w:val="00B365D0"/>
    <w:rsid w:val="00B611BB"/>
    <w:rsid w:val="00B73FC8"/>
    <w:rsid w:val="00B929A9"/>
    <w:rsid w:val="00B93A2E"/>
    <w:rsid w:val="00BA36AE"/>
    <w:rsid w:val="00BB74BC"/>
    <w:rsid w:val="00BC73A5"/>
    <w:rsid w:val="00BD091B"/>
    <w:rsid w:val="00C07AAD"/>
    <w:rsid w:val="00C23029"/>
    <w:rsid w:val="00C66DD1"/>
    <w:rsid w:val="00C8531A"/>
    <w:rsid w:val="00CA0C6B"/>
    <w:rsid w:val="00CA77D6"/>
    <w:rsid w:val="00CB14DA"/>
    <w:rsid w:val="00CD3CE5"/>
    <w:rsid w:val="00CE06B1"/>
    <w:rsid w:val="00CE2746"/>
    <w:rsid w:val="00CE7EAF"/>
    <w:rsid w:val="00CF3024"/>
    <w:rsid w:val="00CF33A5"/>
    <w:rsid w:val="00D0226E"/>
    <w:rsid w:val="00D216EE"/>
    <w:rsid w:val="00D31AF5"/>
    <w:rsid w:val="00D32F79"/>
    <w:rsid w:val="00D426BD"/>
    <w:rsid w:val="00D472E1"/>
    <w:rsid w:val="00D6243F"/>
    <w:rsid w:val="00D65EA2"/>
    <w:rsid w:val="00D67157"/>
    <w:rsid w:val="00D725E6"/>
    <w:rsid w:val="00D945AF"/>
    <w:rsid w:val="00D96D8A"/>
    <w:rsid w:val="00DA2C17"/>
    <w:rsid w:val="00E205B8"/>
    <w:rsid w:val="00E4024F"/>
    <w:rsid w:val="00E42601"/>
    <w:rsid w:val="00E53401"/>
    <w:rsid w:val="00E56BEC"/>
    <w:rsid w:val="00E81272"/>
    <w:rsid w:val="00E813A2"/>
    <w:rsid w:val="00E81740"/>
    <w:rsid w:val="00E859CE"/>
    <w:rsid w:val="00EB23BD"/>
    <w:rsid w:val="00EF69DD"/>
    <w:rsid w:val="00F10801"/>
    <w:rsid w:val="00F342A5"/>
    <w:rsid w:val="00F36866"/>
    <w:rsid w:val="00F463DC"/>
    <w:rsid w:val="00F534BD"/>
    <w:rsid w:val="00F56D25"/>
    <w:rsid w:val="00F80A88"/>
    <w:rsid w:val="00F956B1"/>
    <w:rsid w:val="00FA4703"/>
    <w:rsid w:val="00FC6FD1"/>
    <w:rsid w:val="00FE0213"/>
    <w:rsid w:val="00FE4EEC"/>
    <w:rsid w:val="00FE68E8"/>
    <w:rsid w:val="00FF4D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186F1"/>
  <w15:chartTrackingRefBased/>
  <w15:docId w15:val="{2B5D9EA0-73E0-46A0-AB76-2B6E7F0BC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0D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5E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5EA2"/>
  </w:style>
  <w:style w:type="paragraph" w:styleId="Footer">
    <w:name w:val="footer"/>
    <w:basedOn w:val="Normal"/>
    <w:link w:val="FooterChar"/>
    <w:uiPriority w:val="99"/>
    <w:unhideWhenUsed/>
    <w:rsid w:val="00D65E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5EA2"/>
  </w:style>
  <w:style w:type="character" w:styleId="Emphasis">
    <w:name w:val="Emphasis"/>
    <w:basedOn w:val="DefaultParagraphFont"/>
    <w:uiPriority w:val="20"/>
    <w:qFormat/>
    <w:rsid w:val="00553331"/>
    <w:rPr>
      <w:i/>
      <w:iCs/>
    </w:rPr>
  </w:style>
  <w:style w:type="character" w:styleId="Hyperlink">
    <w:name w:val="Hyperlink"/>
    <w:basedOn w:val="DefaultParagraphFont"/>
    <w:uiPriority w:val="99"/>
    <w:unhideWhenUsed/>
    <w:rsid w:val="00553331"/>
    <w:rPr>
      <w:color w:val="0000FF"/>
      <w:u w:val="single"/>
    </w:rPr>
  </w:style>
  <w:style w:type="character" w:styleId="UnresolvedMention">
    <w:name w:val="Unresolved Mention"/>
    <w:basedOn w:val="DefaultParagraphFont"/>
    <w:uiPriority w:val="99"/>
    <w:semiHidden/>
    <w:unhideWhenUsed/>
    <w:rsid w:val="00553331"/>
    <w:rPr>
      <w:color w:val="605E5C"/>
      <w:shd w:val="clear" w:color="auto" w:fill="E1DFDD"/>
    </w:rPr>
  </w:style>
  <w:style w:type="paragraph" w:styleId="BalloonText">
    <w:name w:val="Balloon Text"/>
    <w:basedOn w:val="Normal"/>
    <w:link w:val="BalloonTextChar"/>
    <w:uiPriority w:val="99"/>
    <w:semiHidden/>
    <w:unhideWhenUsed/>
    <w:rsid w:val="007B78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78ED"/>
    <w:rPr>
      <w:rFonts w:ascii="Segoe UI" w:hAnsi="Segoe UI" w:cs="Segoe UI"/>
      <w:sz w:val="18"/>
      <w:szCs w:val="18"/>
    </w:rPr>
  </w:style>
  <w:style w:type="table" w:styleId="TableGrid">
    <w:name w:val="Table Grid"/>
    <w:basedOn w:val="TableNormal"/>
    <w:uiPriority w:val="39"/>
    <w:rsid w:val="00A51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A51AC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A51AC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
    <w:name w:val="List Table 7 Colorful"/>
    <w:basedOn w:val="TableNormal"/>
    <w:uiPriority w:val="52"/>
    <w:rsid w:val="00A51ACE"/>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
    <w:name w:val="Grid Table 6 Colorful"/>
    <w:basedOn w:val="TableNormal"/>
    <w:uiPriority w:val="51"/>
    <w:rsid w:val="00A51AC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A51AC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Accent1">
    <w:name w:val="Grid Table 3 Accent 1"/>
    <w:basedOn w:val="TableNormal"/>
    <w:uiPriority w:val="48"/>
    <w:rsid w:val="00B2192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NormalWeb">
    <w:name w:val="Normal (Web)"/>
    <w:basedOn w:val="Normal"/>
    <w:uiPriority w:val="99"/>
    <w:semiHidden/>
    <w:unhideWhenUsed/>
    <w:rsid w:val="00913C9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CA77D6"/>
    <w:rPr>
      <w:sz w:val="16"/>
      <w:szCs w:val="16"/>
    </w:rPr>
  </w:style>
  <w:style w:type="paragraph" w:styleId="CommentText">
    <w:name w:val="annotation text"/>
    <w:basedOn w:val="Normal"/>
    <w:link w:val="CommentTextChar"/>
    <w:uiPriority w:val="99"/>
    <w:semiHidden/>
    <w:unhideWhenUsed/>
    <w:rsid w:val="00CA77D6"/>
    <w:pPr>
      <w:spacing w:line="240" w:lineRule="auto"/>
    </w:pPr>
    <w:rPr>
      <w:sz w:val="20"/>
      <w:szCs w:val="20"/>
    </w:rPr>
  </w:style>
  <w:style w:type="character" w:customStyle="1" w:styleId="CommentTextChar">
    <w:name w:val="Comment Text Char"/>
    <w:basedOn w:val="DefaultParagraphFont"/>
    <w:link w:val="CommentText"/>
    <w:uiPriority w:val="99"/>
    <w:semiHidden/>
    <w:rsid w:val="00CA77D6"/>
    <w:rPr>
      <w:sz w:val="20"/>
      <w:szCs w:val="20"/>
    </w:rPr>
  </w:style>
  <w:style w:type="paragraph" w:styleId="CommentSubject">
    <w:name w:val="annotation subject"/>
    <w:basedOn w:val="CommentText"/>
    <w:next w:val="CommentText"/>
    <w:link w:val="CommentSubjectChar"/>
    <w:uiPriority w:val="99"/>
    <w:semiHidden/>
    <w:unhideWhenUsed/>
    <w:rsid w:val="00CA77D6"/>
    <w:rPr>
      <w:b/>
      <w:bCs/>
    </w:rPr>
  </w:style>
  <w:style w:type="character" w:customStyle="1" w:styleId="CommentSubjectChar">
    <w:name w:val="Comment Subject Char"/>
    <w:basedOn w:val="CommentTextChar"/>
    <w:link w:val="CommentSubject"/>
    <w:uiPriority w:val="99"/>
    <w:semiHidden/>
    <w:rsid w:val="00CA77D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0132032">
      <w:bodyDiv w:val="1"/>
      <w:marLeft w:val="0"/>
      <w:marRight w:val="0"/>
      <w:marTop w:val="0"/>
      <w:marBottom w:val="0"/>
      <w:divBdr>
        <w:top w:val="none" w:sz="0" w:space="0" w:color="auto"/>
        <w:left w:val="none" w:sz="0" w:space="0" w:color="auto"/>
        <w:bottom w:val="none" w:sz="0" w:space="0" w:color="auto"/>
        <w:right w:val="none" w:sz="0" w:space="0" w:color="auto"/>
      </w:divBdr>
    </w:div>
    <w:div w:id="1820028643">
      <w:bodyDiv w:val="1"/>
      <w:marLeft w:val="0"/>
      <w:marRight w:val="0"/>
      <w:marTop w:val="0"/>
      <w:marBottom w:val="0"/>
      <w:divBdr>
        <w:top w:val="none" w:sz="0" w:space="0" w:color="auto"/>
        <w:left w:val="none" w:sz="0" w:space="0" w:color="auto"/>
        <w:bottom w:val="none" w:sz="0" w:space="0" w:color="auto"/>
        <w:right w:val="none" w:sz="0" w:space="0" w:color="auto"/>
      </w:divBdr>
    </w:div>
    <w:div w:id="1839494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26" Type="http://schemas.openxmlformats.org/officeDocument/2006/relationships/image" Target="media/image14.png"/><Relationship Id="rId39" Type="http://schemas.openxmlformats.org/officeDocument/2006/relationships/hyperlink" Target="https://doi.org/10.1088/1755-1315/169/1/012003"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19.png"/><Relationship Id="rId42" Type="http://schemas.microsoft.com/office/2011/relationships/people" Target="peop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doi.org/10.1038/s41598-017-10818-9"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microsoft.com/office/2011/relationships/commentsExtended" Target="commentsExtended.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hyperlink" Target="https://doi:10.1111/j.10958649.2004.00419.x" TargetMode="External"/><Relationship Id="rId40" Type="http://schemas.openxmlformats.org/officeDocument/2006/relationships/hyperlink" Target="https://doi.org/10.1093/icesjms/fst152"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comments" Target="comments.xml"/><Relationship Id="rId36" Type="http://schemas.openxmlformats.org/officeDocument/2006/relationships/hyperlink" Target="https://doi.org/10.1016/S0927-5215(03)80139-X"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6/09/relationships/commentsIds" Target="commentsIds.xml"/><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24C9278B2414544B18DEFEB8F054603" ma:contentTypeVersion="5" ma:contentTypeDescription="Create a new document." ma:contentTypeScope="" ma:versionID="61f5787f56a0612b1a2f280a7a2bb888">
  <xsd:schema xmlns:xsd="http://www.w3.org/2001/XMLSchema" xmlns:xs="http://www.w3.org/2001/XMLSchema" xmlns:p="http://schemas.microsoft.com/office/2006/metadata/properties" xmlns:ns3="6c103faa-8152-4fb4-a203-4967a58a809e" xmlns:ns4="77d677df-9b6f-456c-af3f-8a0bb5ec4f6b" targetNamespace="http://schemas.microsoft.com/office/2006/metadata/properties" ma:root="true" ma:fieldsID="a427554cd5b488b8b895933d01435fc3" ns3:_="" ns4:_="">
    <xsd:import namespace="6c103faa-8152-4fb4-a203-4967a58a809e"/>
    <xsd:import namespace="77d677df-9b6f-456c-af3f-8a0bb5ec4f6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103faa-8152-4fb4-a203-4967a58a809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7d677df-9b6f-456c-af3f-8a0bb5ec4f6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A35FE-4F69-44AC-9FE5-21AFA254C4B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54DFC1-3060-44E0-B8E7-5BE6FB689012}">
  <ds:schemaRefs>
    <ds:schemaRef ds:uri="http://schemas.microsoft.com/sharepoint/v3/contenttype/forms"/>
  </ds:schemaRefs>
</ds:datastoreItem>
</file>

<file path=customXml/itemProps3.xml><?xml version="1.0" encoding="utf-8"?>
<ds:datastoreItem xmlns:ds="http://schemas.openxmlformats.org/officeDocument/2006/customXml" ds:itemID="{0E327688-E135-4747-83CB-830943AD14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103faa-8152-4fb4-a203-4967a58a809e"/>
    <ds:schemaRef ds:uri="77d677df-9b6f-456c-af3f-8a0bb5ec4f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956AD2-E6EC-4899-91DD-233744E0A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3176</TotalTime>
  <Pages>12</Pages>
  <Words>4118</Words>
  <Characters>23473</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simmons</dc:creator>
  <cp:keywords/>
  <dc:description/>
  <cp:lastModifiedBy>Guri Sogn Andersen</cp:lastModifiedBy>
  <cp:revision>4</cp:revision>
  <dcterms:created xsi:type="dcterms:W3CDTF">2019-12-13T20:56:00Z</dcterms:created>
  <dcterms:modified xsi:type="dcterms:W3CDTF">2019-12-15T21:01:00Z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0x010100524C9278B2414544B18DEFEB8F054603</vt:lpwstr>
  </property>
</Properties>
</file>